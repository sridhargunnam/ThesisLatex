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wdp" ContentType="image/vnd.ms-photo"/>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B32D8B" w14:textId="405122B0" w:rsidR="0051680B" w:rsidRPr="00C90ABF" w:rsidRDefault="00567C6B" w:rsidP="00C5111E">
      <w:pPr>
        <w:pStyle w:val="Heading1"/>
      </w:pPr>
      <w:r>
        <w:t xml:space="preserve">RAM-less </w:t>
      </w:r>
      <w:r w:rsidR="007B2815" w:rsidRPr="001400EE">
        <w:t xml:space="preserve">Streaming </w:t>
      </w:r>
      <w:r w:rsidR="007D5CB7" w:rsidRPr="001400EE">
        <w:t xml:space="preserve">Architecture for </w:t>
      </w:r>
      <w:r w:rsidR="007D5CB7" w:rsidRPr="001400EE">
        <w:br/>
        <w:t>Efficient Spherical Panorama Systems</w:t>
      </w:r>
    </w:p>
    <w:p w14:paraId="3BE7271B" w14:textId="07979224" w:rsidR="007D5CB7" w:rsidRPr="005E191C" w:rsidRDefault="007D5CB7" w:rsidP="00100A38">
      <w:pPr>
        <w:jc w:val="center"/>
        <w:rPr>
          <w:sz w:val="22"/>
          <w:szCs w:val="22"/>
        </w:rPr>
      </w:pPr>
      <w:r w:rsidRPr="005E191C">
        <w:rPr>
          <w:sz w:val="22"/>
          <w:szCs w:val="22"/>
        </w:rPr>
        <w:t>2017 GRO Project Th</w:t>
      </w:r>
      <w:r w:rsidR="0044451C" w:rsidRPr="005E191C">
        <w:rPr>
          <w:sz w:val="22"/>
          <w:szCs w:val="22"/>
        </w:rPr>
        <w:t>eme: Mobile/Wearable Technology</w:t>
      </w:r>
      <w:r w:rsidR="0044451C" w:rsidRPr="005E191C">
        <w:rPr>
          <w:sz w:val="22"/>
          <w:szCs w:val="22"/>
        </w:rPr>
        <w:br/>
      </w:r>
      <w:r w:rsidRPr="005E191C">
        <w:rPr>
          <w:sz w:val="22"/>
          <w:szCs w:val="22"/>
        </w:rPr>
        <w:t>2017 GRO Project Sub-Theme: Ultra-low Power 360-degree Video Camera</w:t>
      </w:r>
    </w:p>
    <w:p w14:paraId="3A700EE9" w14:textId="517CBCC0" w:rsidR="007D5CB7" w:rsidRPr="005E191C" w:rsidRDefault="007D5CB7" w:rsidP="00100A38">
      <w:pPr>
        <w:jc w:val="center"/>
        <w:rPr>
          <w:sz w:val="22"/>
          <w:szCs w:val="22"/>
        </w:rPr>
      </w:pPr>
      <w:r w:rsidRPr="005E191C">
        <w:rPr>
          <w:sz w:val="22"/>
          <w:szCs w:val="22"/>
        </w:rPr>
        <w:t>PI: Robert LiKamWa</w:t>
      </w:r>
      <w:r w:rsidR="001218AF" w:rsidRPr="005E191C">
        <w:rPr>
          <w:sz w:val="22"/>
          <w:szCs w:val="22"/>
        </w:rPr>
        <w:br/>
        <w:t xml:space="preserve">Arizona State University </w:t>
      </w:r>
      <w:r w:rsidR="001218AF" w:rsidRPr="005E191C">
        <w:rPr>
          <w:sz w:val="22"/>
          <w:szCs w:val="22"/>
        </w:rPr>
        <w:br/>
        <w:t>School of Arts, Media &amp; Engineering | School of Electrical, Computer &amp; Energy Engineering</w:t>
      </w:r>
      <w:r w:rsidR="001218AF" w:rsidRPr="005E191C">
        <w:rPr>
          <w:sz w:val="22"/>
          <w:szCs w:val="22"/>
        </w:rPr>
        <w:br/>
        <w:t>PO Box 875802, Tempe, AZ 85287 | likamwa@asu.edu | 1-480-965-2686</w:t>
      </w:r>
    </w:p>
    <w:p w14:paraId="1CECB80E" w14:textId="26D91C75" w:rsidR="00BC1F58" w:rsidRDefault="004F0E29" w:rsidP="00C5111E">
      <w:pPr>
        <w:pStyle w:val="Heading1"/>
      </w:pPr>
      <w:r>
        <w:br/>
      </w:r>
      <w:r w:rsidR="00BC1F58">
        <w:t>Project Summary</w:t>
      </w:r>
    </w:p>
    <w:p w14:paraId="6B6DEEBA" w14:textId="2FD17BC1" w:rsidR="00BC1F58" w:rsidRPr="00566457" w:rsidRDefault="00BC1F58" w:rsidP="00C5111E">
      <w:pPr>
        <w:rPr>
          <w:sz w:val="22"/>
          <w:szCs w:val="22"/>
        </w:rPr>
      </w:pPr>
      <w:r w:rsidRPr="00566457">
        <w:rPr>
          <w:sz w:val="22"/>
          <w:szCs w:val="22"/>
        </w:rPr>
        <w:t xml:space="preserve">Recent advances in image sensor technology and lens designs have led to the emergence of </w:t>
      </w:r>
      <w:r w:rsidR="00FB72D5" w:rsidRPr="00566457">
        <w:rPr>
          <w:sz w:val="22"/>
          <w:szCs w:val="22"/>
        </w:rPr>
        <w:t>portable</w:t>
      </w:r>
      <w:r w:rsidRPr="00566457">
        <w:rPr>
          <w:sz w:val="22"/>
          <w:szCs w:val="22"/>
        </w:rPr>
        <w:t xml:space="preserve"> spherical panorama systems, </w:t>
      </w:r>
      <w:r w:rsidR="008E47A8" w:rsidRPr="00566457">
        <w:rPr>
          <w:sz w:val="22"/>
          <w:szCs w:val="22"/>
        </w:rPr>
        <w:t xml:space="preserve">such as the Samsung Gear 360, </w:t>
      </w:r>
      <w:r w:rsidRPr="00566457">
        <w:rPr>
          <w:sz w:val="22"/>
          <w:szCs w:val="22"/>
        </w:rPr>
        <w:t xml:space="preserve">capturing information to process into 360ºx180º images and videos. However, </w:t>
      </w:r>
      <w:r w:rsidRPr="00566457">
        <w:rPr>
          <w:b/>
          <w:i/>
          <w:sz w:val="22"/>
          <w:szCs w:val="22"/>
        </w:rPr>
        <w:t>real-time</w:t>
      </w:r>
      <w:r w:rsidR="00B30096" w:rsidRPr="00566457">
        <w:rPr>
          <w:b/>
          <w:i/>
          <w:sz w:val="22"/>
          <w:szCs w:val="22"/>
        </w:rPr>
        <w:t>, energy-efficient</w:t>
      </w:r>
      <w:r w:rsidRPr="00566457">
        <w:rPr>
          <w:sz w:val="22"/>
          <w:szCs w:val="22"/>
        </w:rPr>
        <w:t xml:space="preserve"> generation of </w:t>
      </w:r>
      <w:r w:rsidR="003409E7" w:rsidRPr="00566457">
        <w:rPr>
          <w:b/>
          <w:i/>
          <w:sz w:val="22"/>
          <w:szCs w:val="22"/>
        </w:rPr>
        <w:t>high-resolution</w:t>
      </w:r>
      <w:r w:rsidR="003409E7" w:rsidRPr="00566457">
        <w:rPr>
          <w:sz w:val="22"/>
          <w:szCs w:val="22"/>
        </w:rPr>
        <w:t xml:space="preserve"> </w:t>
      </w:r>
      <w:r w:rsidRPr="00566457">
        <w:rPr>
          <w:sz w:val="22"/>
          <w:szCs w:val="22"/>
        </w:rPr>
        <w:t>spherical panoramas remains a su</w:t>
      </w:r>
      <w:r w:rsidR="00D91B75" w:rsidRPr="00566457">
        <w:rPr>
          <w:sz w:val="22"/>
          <w:szCs w:val="22"/>
        </w:rPr>
        <w:t xml:space="preserve">bstantial challenge, as standard computational architectures are incapable of efficiently </w:t>
      </w:r>
      <w:r w:rsidRPr="00566457">
        <w:rPr>
          <w:sz w:val="22"/>
          <w:szCs w:val="22"/>
        </w:rPr>
        <w:t>process</w:t>
      </w:r>
      <w:r w:rsidR="00D91B75" w:rsidRPr="00566457">
        <w:rPr>
          <w:sz w:val="22"/>
          <w:szCs w:val="22"/>
        </w:rPr>
        <w:t>ing</w:t>
      </w:r>
      <w:r w:rsidRPr="00566457">
        <w:rPr>
          <w:sz w:val="22"/>
          <w:szCs w:val="22"/>
        </w:rPr>
        <w:t xml:space="preserve"> large amounts of data</w:t>
      </w:r>
      <w:r w:rsidR="00F779D2" w:rsidRPr="00566457">
        <w:rPr>
          <w:sz w:val="22"/>
          <w:szCs w:val="22"/>
        </w:rPr>
        <w:t xml:space="preserve">. </w:t>
      </w:r>
      <w:r w:rsidR="003A7A35" w:rsidRPr="00566457">
        <w:rPr>
          <w:sz w:val="22"/>
          <w:szCs w:val="22"/>
        </w:rPr>
        <w:t>Because e</w:t>
      </w:r>
      <w:r w:rsidRPr="00566457">
        <w:rPr>
          <w:sz w:val="22"/>
          <w:szCs w:val="22"/>
        </w:rPr>
        <w:t>n</w:t>
      </w:r>
      <w:r w:rsidR="003A7A35" w:rsidRPr="00566457">
        <w:rPr>
          <w:sz w:val="22"/>
          <w:szCs w:val="22"/>
        </w:rPr>
        <w:t>ergy consumption generates heat, creating imaging artifacts, e.g., lens warping, spherical panorama systems are constrained by a tight energy budget. This has led commercial implementations to offloading-based designs</w:t>
      </w:r>
      <w:r w:rsidRPr="00566457">
        <w:rPr>
          <w:sz w:val="22"/>
          <w:szCs w:val="22"/>
        </w:rPr>
        <w:t xml:space="preserve">, </w:t>
      </w:r>
      <w:r w:rsidR="003A7A35" w:rsidRPr="00566457">
        <w:rPr>
          <w:sz w:val="22"/>
          <w:szCs w:val="22"/>
        </w:rPr>
        <w:t xml:space="preserve">in which </w:t>
      </w:r>
      <w:r w:rsidRPr="00566457">
        <w:rPr>
          <w:sz w:val="22"/>
          <w:szCs w:val="22"/>
        </w:rPr>
        <w:t xml:space="preserve">stitching is done on the smartphone, and not in real-time. </w:t>
      </w:r>
      <w:r w:rsidR="003A7A35" w:rsidRPr="00566457">
        <w:rPr>
          <w:sz w:val="22"/>
          <w:szCs w:val="22"/>
        </w:rPr>
        <w:t xml:space="preserve">These implementations are incapable of scaling to large resolutions, due to limited and energy-expensive network bandwidth. Our proposed research </w:t>
      </w:r>
      <w:r w:rsidR="0078041A" w:rsidRPr="00566457">
        <w:rPr>
          <w:sz w:val="22"/>
          <w:szCs w:val="22"/>
        </w:rPr>
        <w:t xml:space="preserve">will </w:t>
      </w:r>
      <w:r w:rsidRPr="00566457">
        <w:rPr>
          <w:sz w:val="22"/>
          <w:szCs w:val="22"/>
        </w:rPr>
        <w:t xml:space="preserve">create designs that </w:t>
      </w:r>
      <w:r w:rsidR="0078041A" w:rsidRPr="00566457">
        <w:rPr>
          <w:sz w:val="22"/>
          <w:szCs w:val="22"/>
        </w:rPr>
        <w:t>efficiently</w:t>
      </w:r>
      <w:r w:rsidR="00825481" w:rsidRPr="00566457">
        <w:rPr>
          <w:sz w:val="22"/>
          <w:szCs w:val="22"/>
        </w:rPr>
        <w:t xml:space="preserve"> </w:t>
      </w:r>
      <w:r w:rsidRPr="00566457">
        <w:rPr>
          <w:sz w:val="22"/>
          <w:szCs w:val="22"/>
        </w:rPr>
        <w:t>scale to ultra-high resolutions into the future</w:t>
      </w:r>
      <w:r w:rsidR="00253CB0" w:rsidRPr="00566457">
        <w:rPr>
          <w:sz w:val="22"/>
          <w:szCs w:val="22"/>
        </w:rPr>
        <w:t xml:space="preserve"> </w:t>
      </w:r>
      <w:r w:rsidR="001D0C6B" w:rsidRPr="00566457">
        <w:rPr>
          <w:sz w:val="22"/>
          <w:szCs w:val="22"/>
        </w:rPr>
        <w:t>based around</w:t>
      </w:r>
      <w:r w:rsidR="00253CB0" w:rsidRPr="00566457">
        <w:rPr>
          <w:sz w:val="22"/>
          <w:szCs w:val="22"/>
        </w:rPr>
        <w:t xml:space="preserve"> </w:t>
      </w:r>
      <w:r w:rsidR="001D0C6B" w:rsidRPr="00566457">
        <w:rPr>
          <w:sz w:val="22"/>
          <w:szCs w:val="22"/>
        </w:rPr>
        <w:t xml:space="preserve">streaming </w:t>
      </w:r>
      <w:r w:rsidR="00455836" w:rsidRPr="00566457">
        <w:rPr>
          <w:sz w:val="22"/>
          <w:szCs w:val="22"/>
        </w:rPr>
        <w:t xml:space="preserve">spherical panorama </w:t>
      </w:r>
      <w:r w:rsidR="001D0C6B" w:rsidRPr="00566457">
        <w:rPr>
          <w:sz w:val="22"/>
          <w:szCs w:val="22"/>
        </w:rPr>
        <w:t>architectures that do not rely on DRAM, memory storage, or other expensive I/O during processing</w:t>
      </w:r>
      <w:r w:rsidRPr="00566457">
        <w:rPr>
          <w:sz w:val="22"/>
          <w:szCs w:val="22"/>
        </w:rPr>
        <w:t xml:space="preserve">. </w:t>
      </w:r>
      <w:r w:rsidR="006A0092" w:rsidRPr="00566457">
        <w:rPr>
          <w:sz w:val="22"/>
          <w:szCs w:val="22"/>
        </w:rPr>
        <w:t>We estimate that this will create a sub-watt architecture to generate</w:t>
      </w:r>
      <w:r w:rsidR="005110F8" w:rsidRPr="00566457">
        <w:rPr>
          <w:sz w:val="22"/>
          <w:szCs w:val="22"/>
        </w:rPr>
        <w:t xml:space="preserve"> and </w:t>
      </w:r>
      <w:r w:rsidR="005F116D" w:rsidRPr="00566457">
        <w:rPr>
          <w:sz w:val="22"/>
          <w:szCs w:val="22"/>
        </w:rPr>
        <w:t xml:space="preserve">transmit </w:t>
      </w:r>
      <w:r w:rsidR="00F91264" w:rsidRPr="00566457">
        <w:rPr>
          <w:sz w:val="22"/>
          <w:szCs w:val="22"/>
        </w:rPr>
        <w:t>4K 360º video under 1 watt on the portable spherical capture device</w:t>
      </w:r>
      <w:r w:rsidR="006A0092" w:rsidRPr="00566457">
        <w:rPr>
          <w:sz w:val="22"/>
          <w:szCs w:val="22"/>
        </w:rPr>
        <w:t>.</w:t>
      </w:r>
    </w:p>
    <w:p w14:paraId="66EF0D7A" w14:textId="4D3AB1A9" w:rsidR="006A0092" w:rsidRPr="00566457" w:rsidRDefault="000276E6" w:rsidP="00B42C86">
      <w:pPr>
        <w:rPr>
          <w:sz w:val="22"/>
          <w:szCs w:val="22"/>
        </w:rPr>
      </w:pPr>
      <w:r>
        <w:rPr>
          <w:sz w:val="22"/>
          <w:szCs w:val="22"/>
        </w:rPr>
        <w:t>We</w:t>
      </w:r>
      <w:r w:rsidR="006A0092" w:rsidRPr="00566457">
        <w:rPr>
          <w:sz w:val="22"/>
          <w:szCs w:val="22"/>
        </w:rPr>
        <w:t xml:space="preserve"> </w:t>
      </w:r>
      <w:r>
        <w:rPr>
          <w:sz w:val="22"/>
          <w:szCs w:val="22"/>
        </w:rPr>
        <w:t>propose</w:t>
      </w:r>
      <w:r w:rsidR="006A0092" w:rsidRPr="00566457">
        <w:rPr>
          <w:sz w:val="22"/>
          <w:szCs w:val="22"/>
        </w:rPr>
        <w:t xml:space="preserve"> two key research objectives:</w:t>
      </w:r>
      <w:r w:rsidR="00A01E74" w:rsidRPr="00566457">
        <w:rPr>
          <w:sz w:val="22"/>
          <w:szCs w:val="22"/>
        </w:rPr>
        <w:t xml:space="preserve"> (i) </w:t>
      </w:r>
      <w:r w:rsidR="006A0092" w:rsidRPr="00566457">
        <w:rPr>
          <w:sz w:val="22"/>
          <w:szCs w:val="22"/>
        </w:rPr>
        <w:t xml:space="preserve">Establish an efficient </w:t>
      </w:r>
      <w:r w:rsidR="001B7D46" w:rsidRPr="00EE6F48">
        <w:rPr>
          <w:b/>
          <w:sz w:val="22"/>
          <w:szCs w:val="22"/>
        </w:rPr>
        <w:t xml:space="preserve">RAM-less </w:t>
      </w:r>
      <w:r w:rsidR="006A0092" w:rsidRPr="00EE6F48">
        <w:rPr>
          <w:b/>
          <w:sz w:val="22"/>
          <w:szCs w:val="22"/>
        </w:rPr>
        <w:t>streaming architecture</w:t>
      </w:r>
      <w:r w:rsidR="006A0092" w:rsidRPr="00566457">
        <w:rPr>
          <w:sz w:val="22"/>
          <w:szCs w:val="22"/>
        </w:rPr>
        <w:t xml:space="preserve"> to direct fisheye sensor data into equirectangular output</w:t>
      </w:r>
      <w:r w:rsidR="00D85BA3" w:rsidRPr="00566457">
        <w:rPr>
          <w:sz w:val="22"/>
          <w:szCs w:val="22"/>
        </w:rPr>
        <w:t xml:space="preserve">; and (ii) Study the effects of </w:t>
      </w:r>
      <w:r w:rsidR="00D85BA3" w:rsidRPr="00D732EF">
        <w:rPr>
          <w:b/>
          <w:sz w:val="22"/>
          <w:szCs w:val="22"/>
        </w:rPr>
        <w:t>early in-sensor compression</w:t>
      </w:r>
      <w:r w:rsidR="00D85BA3" w:rsidRPr="00566457">
        <w:rPr>
          <w:sz w:val="22"/>
          <w:szCs w:val="22"/>
        </w:rPr>
        <w:t xml:space="preserve"> to reduce the transmission of data across sensor interfaces.</w:t>
      </w:r>
      <w:r w:rsidR="006464CA" w:rsidRPr="00566457">
        <w:rPr>
          <w:sz w:val="22"/>
          <w:szCs w:val="22"/>
        </w:rPr>
        <w:t xml:space="preserve"> </w:t>
      </w:r>
      <w:r w:rsidR="00B42C86" w:rsidRPr="00566457">
        <w:rPr>
          <w:sz w:val="22"/>
          <w:szCs w:val="22"/>
        </w:rPr>
        <w:t xml:space="preserve">These research objectives, which we </w:t>
      </w:r>
      <w:r w:rsidR="000F59E3">
        <w:rPr>
          <w:sz w:val="22"/>
          <w:szCs w:val="22"/>
        </w:rPr>
        <w:t xml:space="preserve">fully </w:t>
      </w:r>
      <w:r w:rsidR="00B42C86" w:rsidRPr="00566457">
        <w:rPr>
          <w:sz w:val="22"/>
          <w:szCs w:val="22"/>
        </w:rPr>
        <w:t xml:space="preserve">describe in the project description, not only form the basis of an efficient </w:t>
      </w:r>
      <w:r w:rsidR="00992374">
        <w:rPr>
          <w:sz w:val="22"/>
          <w:szCs w:val="22"/>
        </w:rPr>
        <w:t xml:space="preserve">ultra-low-power </w:t>
      </w:r>
      <w:r w:rsidR="00B42C86" w:rsidRPr="00566457">
        <w:rPr>
          <w:sz w:val="22"/>
          <w:szCs w:val="22"/>
        </w:rPr>
        <w:t xml:space="preserve">architecture for 4K 360º video, but also present opportunities scale to larger input resolutions, not limited by memory bandwidth or network bandwidth. </w:t>
      </w:r>
      <w:r w:rsidR="00546E0C" w:rsidRPr="00566457">
        <w:rPr>
          <w:sz w:val="22"/>
          <w:szCs w:val="22"/>
        </w:rPr>
        <w:t>Over the course of the year-long project, w</w:t>
      </w:r>
      <w:r w:rsidR="00B42C86" w:rsidRPr="00566457">
        <w:rPr>
          <w:sz w:val="22"/>
          <w:szCs w:val="22"/>
        </w:rPr>
        <w:t xml:space="preserve">e </w:t>
      </w:r>
      <w:r w:rsidR="00EE1BE6" w:rsidRPr="00566457">
        <w:rPr>
          <w:sz w:val="22"/>
          <w:szCs w:val="22"/>
        </w:rPr>
        <w:t>will</w:t>
      </w:r>
      <w:r w:rsidR="00B42C86" w:rsidRPr="00566457">
        <w:rPr>
          <w:sz w:val="22"/>
          <w:szCs w:val="22"/>
        </w:rPr>
        <w:t xml:space="preserve"> implement our designs on a low-power FPGA to validate our assumptions and test the limits of scalability.</w:t>
      </w:r>
    </w:p>
    <w:p w14:paraId="5CA0105E" w14:textId="43ABAC58" w:rsidR="00825481" w:rsidRDefault="00546E0C" w:rsidP="00C5111E">
      <w:pPr>
        <w:rPr>
          <w:sz w:val="22"/>
          <w:szCs w:val="22"/>
        </w:rPr>
      </w:pPr>
      <w:r w:rsidRPr="00566457">
        <w:rPr>
          <w:sz w:val="22"/>
          <w:szCs w:val="22"/>
        </w:rPr>
        <w:t xml:space="preserve">Success in the year-long initial stage of this project will </w:t>
      </w:r>
      <w:r w:rsidR="007918A7" w:rsidRPr="00566457">
        <w:rPr>
          <w:sz w:val="22"/>
          <w:szCs w:val="22"/>
        </w:rPr>
        <w:t>translate to</w:t>
      </w:r>
      <w:r w:rsidRPr="00566457">
        <w:rPr>
          <w:sz w:val="22"/>
          <w:szCs w:val="22"/>
        </w:rPr>
        <w:t xml:space="preserve"> further research opportunities along a three-year trajectory. In the second year, we plan to investigate how real-time video analytics can guide regional compression of the 360º video, satisfying network bandwidth while maintaining perceptual quality</w:t>
      </w:r>
      <w:r w:rsidR="003F7CE6" w:rsidRPr="00566457">
        <w:rPr>
          <w:sz w:val="22"/>
          <w:szCs w:val="22"/>
        </w:rPr>
        <w:t xml:space="preserve"> and visual saliency</w:t>
      </w:r>
      <w:r w:rsidRPr="00566457">
        <w:rPr>
          <w:sz w:val="22"/>
          <w:szCs w:val="22"/>
        </w:rPr>
        <w:t xml:space="preserve">. </w:t>
      </w:r>
      <w:r w:rsidR="00335F0A" w:rsidRPr="00566457">
        <w:rPr>
          <w:sz w:val="22"/>
          <w:szCs w:val="22"/>
        </w:rPr>
        <w:t xml:space="preserve">In the third year, we plan to investigate the </w:t>
      </w:r>
      <w:r w:rsidR="00677DC7" w:rsidRPr="00566457">
        <w:rPr>
          <w:sz w:val="22"/>
          <w:szCs w:val="22"/>
        </w:rPr>
        <w:t>implementation of</w:t>
      </w:r>
      <w:r w:rsidR="009B020A" w:rsidRPr="00566457">
        <w:rPr>
          <w:sz w:val="22"/>
          <w:szCs w:val="22"/>
        </w:rPr>
        <w:t xml:space="preserve"> </w:t>
      </w:r>
      <w:r w:rsidR="00D72282" w:rsidRPr="00566457">
        <w:rPr>
          <w:sz w:val="22"/>
          <w:szCs w:val="22"/>
        </w:rPr>
        <w:t>scalable</w:t>
      </w:r>
      <w:r w:rsidR="009B020A" w:rsidRPr="00566457">
        <w:rPr>
          <w:sz w:val="22"/>
          <w:szCs w:val="22"/>
        </w:rPr>
        <w:t xml:space="preserve"> designs </w:t>
      </w:r>
      <w:r w:rsidR="00EC2FF7" w:rsidRPr="00566457">
        <w:rPr>
          <w:sz w:val="22"/>
          <w:szCs w:val="22"/>
        </w:rPr>
        <w:t>in</w:t>
      </w:r>
      <w:r w:rsidR="009B020A" w:rsidRPr="00566457">
        <w:rPr>
          <w:sz w:val="22"/>
          <w:szCs w:val="22"/>
        </w:rPr>
        <w:t xml:space="preserve"> chip development, </w:t>
      </w:r>
      <w:r w:rsidR="00C30709" w:rsidRPr="00566457">
        <w:rPr>
          <w:sz w:val="22"/>
          <w:szCs w:val="22"/>
        </w:rPr>
        <w:t>exploring</w:t>
      </w:r>
      <w:r w:rsidR="009B020A" w:rsidRPr="00566457">
        <w:rPr>
          <w:sz w:val="22"/>
          <w:szCs w:val="22"/>
        </w:rPr>
        <w:t xml:space="preserve"> </w:t>
      </w:r>
      <w:r w:rsidR="009959E7" w:rsidRPr="00566457">
        <w:rPr>
          <w:sz w:val="22"/>
          <w:szCs w:val="22"/>
        </w:rPr>
        <w:t xml:space="preserve">architectural limitations </w:t>
      </w:r>
      <w:r w:rsidR="00B01EE9" w:rsidRPr="00566457">
        <w:rPr>
          <w:sz w:val="22"/>
          <w:szCs w:val="22"/>
        </w:rPr>
        <w:t>in</w:t>
      </w:r>
      <w:r w:rsidR="009959E7" w:rsidRPr="00566457">
        <w:rPr>
          <w:sz w:val="22"/>
          <w:szCs w:val="22"/>
        </w:rPr>
        <w:t xml:space="preserve"> </w:t>
      </w:r>
      <w:r w:rsidR="00C30709" w:rsidRPr="00566457">
        <w:rPr>
          <w:sz w:val="22"/>
          <w:szCs w:val="22"/>
        </w:rPr>
        <w:t xml:space="preserve">the bottlenecks of </w:t>
      </w:r>
      <w:r w:rsidR="009B020A" w:rsidRPr="00566457">
        <w:rPr>
          <w:sz w:val="22"/>
          <w:szCs w:val="22"/>
        </w:rPr>
        <w:t xml:space="preserve">image sensor bandwidth and networking bandwidth. </w:t>
      </w:r>
      <w:r w:rsidR="00FA3E94" w:rsidRPr="00566457">
        <w:rPr>
          <w:sz w:val="22"/>
          <w:szCs w:val="22"/>
        </w:rPr>
        <w:t>Over</w:t>
      </w:r>
      <w:r w:rsidR="009B020A" w:rsidRPr="00566457">
        <w:rPr>
          <w:sz w:val="22"/>
          <w:szCs w:val="22"/>
        </w:rPr>
        <w:t xml:space="preserve"> the three-year project, th</w:t>
      </w:r>
      <w:r w:rsidR="00FA3E94" w:rsidRPr="00566457">
        <w:rPr>
          <w:sz w:val="22"/>
          <w:szCs w:val="22"/>
        </w:rPr>
        <w:t>e overarching goal will lead to solutions for efficient system architectures for high-resolution 360º in real-time, high quality, and high spatiotemporal resolution.</w:t>
      </w:r>
    </w:p>
    <w:p w14:paraId="246D85CF" w14:textId="77777777" w:rsidR="00566457" w:rsidRPr="00566457" w:rsidRDefault="00566457" w:rsidP="00C5111E">
      <w:pPr>
        <w:rPr>
          <w:sz w:val="22"/>
          <w:szCs w:val="22"/>
        </w:rPr>
      </w:pPr>
    </w:p>
    <w:p w14:paraId="57891B84" w14:textId="22FB585D" w:rsidR="00235144" w:rsidRPr="004F0E29" w:rsidRDefault="00BC1F58" w:rsidP="00C5111E">
      <w:pPr>
        <w:rPr>
          <w:i/>
          <w:sz w:val="22"/>
          <w:szCs w:val="22"/>
        </w:rPr>
      </w:pPr>
      <w:r w:rsidRPr="00566457">
        <w:rPr>
          <w:i/>
          <w:sz w:val="22"/>
          <w:szCs w:val="22"/>
        </w:rPr>
        <w:t xml:space="preserve">Keywords: </w:t>
      </w:r>
      <w:r w:rsidR="00A60FAC" w:rsidRPr="00566457">
        <w:rPr>
          <w:i/>
          <w:sz w:val="22"/>
          <w:szCs w:val="22"/>
        </w:rPr>
        <w:t>image processing</w:t>
      </w:r>
      <w:r w:rsidR="00386C79" w:rsidRPr="00566457">
        <w:rPr>
          <w:i/>
          <w:sz w:val="22"/>
          <w:szCs w:val="22"/>
        </w:rPr>
        <w:t>; high-resolution imaging; compression; energy-efficiency</w:t>
      </w:r>
      <w:r w:rsidR="00546E0C" w:rsidRPr="00566457">
        <w:rPr>
          <w:i/>
          <w:sz w:val="22"/>
          <w:szCs w:val="22"/>
        </w:rPr>
        <w:t>; streaming architecture</w:t>
      </w:r>
    </w:p>
    <w:p w14:paraId="339A3DA9" w14:textId="7180ECDE" w:rsidR="00235144" w:rsidRDefault="00BC1F58" w:rsidP="00C5111E">
      <w:pPr>
        <w:pStyle w:val="Heading1"/>
      </w:pPr>
      <w:r>
        <w:lastRenderedPageBreak/>
        <w:t>Description of Project</w:t>
      </w:r>
    </w:p>
    <w:p w14:paraId="7A0BE353" w14:textId="187BF58F" w:rsidR="00ED1DDA" w:rsidRPr="00ED1DDA" w:rsidRDefault="00ED1DDA" w:rsidP="00100A38">
      <w:pPr>
        <w:jc w:val="center"/>
      </w:pPr>
      <w:r>
        <w:t>P</w:t>
      </w:r>
      <w:r w:rsidR="0077332A">
        <w:t>roject Duration: 09/01/2017 – 08/31</w:t>
      </w:r>
      <w:r>
        <w:t>/2018</w:t>
      </w:r>
    </w:p>
    <w:p w14:paraId="5433B36A" w14:textId="5742EE83" w:rsidR="00235144" w:rsidRDefault="00594E23" w:rsidP="00C5111E">
      <w:r>
        <w:t>We propose to d</w:t>
      </w:r>
      <w:r w:rsidR="00A53014">
        <w:t xml:space="preserve">evelop a specialized streaming </w:t>
      </w:r>
      <w:r w:rsidR="00994E42">
        <w:t xml:space="preserve">hardware </w:t>
      </w:r>
      <w:r w:rsidR="00A53014">
        <w:t xml:space="preserve">architecture </w:t>
      </w:r>
      <w:r w:rsidR="001E2770">
        <w:t xml:space="preserve">without random-access memory </w:t>
      </w:r>
      <w:r w:rsidR="00A53014">
        <w:t xml:space="preserve">to reduce </w:t>
      </w:r>
      <w:r w:rsidR="00994E42">
        <w:t xml:space="preserve">the </w:t>
      </w:r>
      <w:r w:rsidR="00A53014">
        <w:t xml:space="preserve">energy consumption and </w:t>
      </w:r>
      <w:r w:rsidR="00994E42">
        <w:t xml:space="preserve">improve the performance of </w:t>
      </w:r>
      <w:r w:rsidR="00504D7B">
        <w:t>portable</w:t>
      </w:r>
      <w:r w:rsidR="00994E42">
        <w:t xml:space="preserve"> spherical panoramic capture device</w:t>
      </w:r>
      <w:r w:rsidR="00504D7B">
        <w:t>s</w:t>
      </w:r>
      <w:r w:rsidR="000F7495">
        <w:t xml:space="preserve">. The goal </w:t>
      </w:r>
      <w:r w:rsidR="00991BCE">
        <w:t>of the</w:t>
      </w:r>
      <w:r w:rsidR="000F7495">
        <w:t xml:space="preserve"> project is to enable</w:t>
      </w:r>
      <w:r w:rsidR="00A53014">
        <w:t xml:space="preserve"> </w:t>
      </w:r>
      <w:r w:rsidR="000F7495">
        <w:t>system-level energy efficiency, enabling high s</w:t>
      </w:r>
      <w:r w:rsidR="00BD4760">
        <w:t>patio</w:t>
      </w:r>
      <w:r w:rsidR="000F7495">
        <w:t>temporal capture resolutions, despite constrained energy and heat requirements.</w:t>
      </w:r>
      <w:r w:rsidR="00324720">
        <w:t xml:space="preserve"> </w:t>
      </w:r>
      <w:r w:rsidR="000547C8">
        <w:t xml:space="preserve">Our work leans on key observations that </w:t>
      </w:r>
      <w:r w:rsidR="00630737">
        <w:t>DRAM and storage consume</w:t>
      </w:r>
      <w:r w:rsidR="000547C8">
        <w:t xml:space="preserve"> proportionally more power than computational operations; DRAM </w:t>
      </w:r>
      <w:r w:rsidR="003E2C63">
        <w:t xml:space="preserve">access </w:t>
      </w:r>
      <w:r w:rsidR="000547C8">
        <w:t>consumes 60-85% of the energy for specialized image processing architectures</w:t>
      </w:r>
      <w:r w:rsidR="001E7564">
        <w:t xml:space="preserve"> </w:t>
      </w:r>
      <w:sdt>
        <w:sdtPr>
          <w:id w:val="-1632317129"/>
          <w:citation/>
        </w:sdtPr>
        <w:sdtContent>
          <w:r w:rsidR="001E7564">
            <w:fldChar w:fldCharType="begin"/>
          </w:r>
          <w:r w:rsidR="007507A2">
            <w:instrText xml:space="preserve">CITATION Heg14 \l 1033 </w:instrText>
          </w:r>
          <w:r w:rsidR="001E7564">
            <w:fldChar w:fldCharType="separate"/>
          </w:r>
          <w:r w:rsidR="008965B4" w:rsidRPr="008965B4">
            <w:rPr>
              <w:noProof/>
            </w:rPr>
            <w:t>[1]</w:t>
          </w:r>
          <w:r w:rsidR="001E7564">
            <w:fldChar w:fldCharType="end"/>
          </w:r>
        </w:sdtContent>
      </w:sdt>
      <w:r w:rsidR="00630737">
        <w:t xml:space="preserve">. </w:t>
      </w:r>
      <w:r w:rsidR="000547C8">
        <w:t xml:space="preserve">Furthermore, </w:t>
      </w:r>
      <w:r w:rsidR="001465F6">
        <w:t>continuous</w:t>
      </w:r>
      <w:r w:rsidR="000547C8">
        <w:t xml:space="preserve"> I/O to DRAM resources limits the scalability to high-resolution for imaging architectures. </w:t>
      </w:r>
      <w:r w:rsidR="008A5257">
        <w:t xml:space="preserve">The research </w:t>
      </w:r>
      <w:r w:rsidR="009255C1">
        <w:t xml:space="preserve">project </w:t>
      </w:r>
      <w:r w:rsidR="008A5257">
        <w:t xml:space="preserve">will </w:t>
      </w:r>
      <w:r w:rsidR="00A377DD">
        <w:t>build</w:t>
      </w:r>
      <w:r w:rsidR="008A5257">
        <w:t xml:space="preserve"> </w:t>
      </w:r>
      <w:r w:rsidR="00A377DD">
        <w:t xml:space="preserve">insights towards effective </w:t>
      </w:r>
      <w:r w:rsidR="007507A2">
        <w:t xml:space="preserve">RAM-less </w:t>
      </w:r>
      <w:r w:rsidR="00A377DD">
        <w:t>streaming architectures and prototype FPGA-based implementations and evaluations</w:t>
      </w:r>
      <w:r w:rsidR="00A42B2E">
        <w:t xml:space="preserve"> of a specialized accelerat</w:t>
      </w:r>
      <w:r w:rsidR="00DE68FB">
        <w:t>or for spherical panoramic capture</w:t>
      </w:r>
      <w:r w:rsidR="00A377DD">
        <w:t>.</w:t>
      </w:r>
      <w:r w:rsidR="00630737">
        <w:t xml:space="preserve"> </w:t>
      </w:r>
    </w:p>
    <w:p w14:paraId="4D19F799" w14:textId="76711AC4" w:rsidR="001400EE" w:rsidRDefault="009255C1" w:rsidP="00C5111E">
      <w:r>
        <w:t>Thus, o</w:t>
      </w:r>
      <w:r w:rsidR="008A5257">
        <w:t>ve</w:t>
      </w:r>
      <w:r w:rsidR="00AC5B8C">
        <w:t xml:space="preserve">r the </w:t>
      </w:r>
      <w:r w:rsidR="00991BCE">
        <w:t>course of the proposed</w:t>
      </w:r>
      <w:r w:rsidR="00AC5B8C">
        <w:t xml:space="preserve"> </w:t>
      </w:r>
      <w:r w:rsidR="009076AC">
        <w:t xml:space="preserve">year-long </w:t>
      </w:r>
      <w:r w:rsidR="00AC5B8C">
        <w:t>project, w</w:t>
      </w:r>
      <w:r w:rsidR="001400EE">
        <w:t xml:space="preserve">e target the following </w:t>
      </w:r>
      <w:r w:rsidR="001400EE" w:rsidRPr="000C7AF5">
        <w:t>research objectives</w:t>
      </w:r>
      <w:r w:rsidR="001400EE">
        <w:t>:</w:t>
      </w:r>
    </w:p>
    <w:p w14:paraId="3FF2B2AD" w14:textId="65E29FF9" w:rsidR="001400EE" w:rsidRDefault="00D333D0" w:rsidP="00C5111E">
      <w:pPr>
        <w:pStyle w:val="ListParagraph"/>
        <w:numPr>
          <w:ilvl w:val="0"/>
          <w:numId w:val="1"/>
        </w:numPr>
      </w:pPr>
      <w:r>
        <w:t>Establish a</w:t>
      </w:r>
      <w:r w:rsidR="001E4168">
        <w:t xml:space="preserve">n efficient </w:t>
      </w:r>
      <w:r>
        <w:t>s</w:t>
      </w:r>
      <w:r w:rsidR="00A53014">
        <w:t>tream</w:t>
      </w:r>
      <w:r>
        <w:t xml:space="preserve">ing architecture </w:t>
      </w:r>
      <w:r w:rsidR="009D708D">
        <w:t>to</w:t>
      </w:r>
      <w:r>
        <w:t xml:space="preserve"> direct</w:t>
      </w:r>
      <w:r w:rsidR="00C25005">
        <w:t xml:space="preserve"> </w:t>
      </w:r>
      <w:r w:rsidR="000D6FE7">
        <w:t xml:space="preserve">fisheye </w:t>
      </w:r>
      <w:r w:rsidR="00C25005">
        <w:t xml:space="preserve">sensor </w:t>
      </w:r>
      <w:r w:rsidR="000D6FE7">
        <w:t xml:space="preserve">data </w:t>
      </w:r>
      <w:r w:rsidR="00A53014">
        <w:t xml:space="preserve">into equirectangular </w:t>
      </w:r>
      <w:r w:rsidR="000C62C2">
        <w:t>output</w:t>
      </w:r>
    </w:p>
    <w:p w14:paraId="61CFC775" w14:textId="70C1530B" w:rsidR="001E4168" w:rsidRDefault="001E4168" w:rsidP="00C5111E">
      <w:pPr>
        <w:pStyle w:val="ListParagraph"/>
        <w:numPr>
          <w:ilvl w:val="1"/>
          <w:numId w:val="1"/>
        </w:numPr>
      </w:pPr>
      <w:r>
        <w:t xml:space="preserve">Eliminate dependence on DRAM and storage for all </w:t>
      </w:r>
      <w:r w:rsidR="00196910">
        <w:t>panoramic</w:t>
      </w:r>
      <w:r>
        <w:t xml:space="preserve"> processing stages</w:t>
      </w:r>
    </w:p>
    <w:p w14:paraId="13A2653A" w14:textId="662BAB7C" w:rsidR="00D94296" w:rsidRDefault="009628CA" w:rsidP="00C5111E">
      <w:pPr>
        <w:pStyle w:val="ListParagraph"/>
        <w:numPr>
          <w:ilvl w:val="1"/>
          <w:numId w:val="1"/>
        </w:numPr>
      </w:pPr>
      <w:r>
        <w:t>Design</w:t>
      </w:r>
      <w:r w:rsidR="00001BE4">
        <w:t xml:space="preserve"> efficient </w:t>
      </w:r>
      <w:r w:rsidR="00D94296">
        <w:t xml:space="preserve">parallelism for </w:t>
      </w:r>
      <w:r w:rsidR="000547C8">
        <w:t xml:space="preserve">feature detection, correspondence, projection </w:t>
      </w:r>
      <w:r w:rsidR="00D94296">
        <w:t xml:space="preserve">mapping and </w:t>
      </w:r>
      <w:r w:rsidR="000547C8">
        <w:t>blending</w:t>
      </w:r>
    </w:p>
    <w:p w14:paraId="2EA73AA3" w14:textId="5FDFC33A" w:rsidR="00B1153F" w:rsidRDefault="00993452" w:rsidP="00C5111E">
      <w:pPr>
        <w:pStyle w:val="ListParagraph"/>
        <w:numPr>
          <w:ilvl w:val="0"/>
          <w:numId w:val="1"/>
        </w:numPr>
      </w:pPr>
      <w:r>
        <w:t>Study</w:t>
      </w:r>
      <w:r w:rsidR="00324720">
        <w:t xml:space="preserve"> the effects of e</w:t>
      </w:r>
      <w:r w:rsidR="00BC5641">
        <w:t xml:space="preserve">arly in-sensor compression </w:t>
      </w:r>
      <w:r w:rsidR="00B1153F">
        <w:t xml:space="preserve">to </w:t>
      </w:r>
      <w:r w:rsidR="00E56077">
        <w:t xml:space="preserve">reduce </w:t>
      </w:r>
      <w:r w:rsidR="00C3693F">
        <w:t xml:space="preserve">the </w:t>
      </w:r>
      <w:r w:rsidR="00E56077">
        <w:t xml:space="preserve">transmission of data </w:t>
      </w:r>
      <w:r w:rsidR="00BC5641">
        <w:t>across sensor interfaces</w:t>
      </w:r>
    </w:p>
    <w:p w14:paraId="154BEB16" w14:textId="248009FA" w:rsidR="000A073F" w:rsidRDefault="000A073F" w:rsidP="00C5111E">
      <w:pPr>
        <w:pStyle w:val="ListParagraph"/>
        <w:numPr>
          <w:ilvl w:val="1"/>
          <w:numId w:val="1"/>
        </w:numPr>
      </w:pPr>
      <w:r>
        <w:t xml:space="preserve">Develop projection algorithms to map compressed input into compressed output </w:t>
      </w:r>
      <w:r w:rsidR="00345406">
        <w:t>without decompression</w:t>
      </w:r>
    </w:p>
    <w:p w14:paraId="19F6C7F3" w14:textId="71719848" w:rsidR="00343A74" w:rsidRDefault="00324720" w:rsidP="00C5111E">
      <w:pPr>
        <w:pStyle w:val="ListParagraph"/>
        <w:numPr>
          <w:ilvl w:val="1"/>
          <w:numId w:val="1"/>
        </w:numPr>
      </w:pPr>
      <w:r>
        <w:t>Investigate region-based compression ratios to reduce data transfer while guaranteeing output fidelity</w:t>
      </w:r>
    </w:p>
    <w:p w14:paraId="743890E6" w14:textId="77777777" w:rsidR="00634583" w:rsidRDefault="00CD0A7B" w:rsidP="00C5111E">
      <w:pPr>
        <w:rPr>
          <w:noProof/>
        </w:rPr>
      </w:pPr>
      <w:r>
        <w:t>Such objectives will pave the way for energy-efficient and high-performance spheri</w:t>
      </w:r>
      <w:r w:rsidR="00115FB8">
        <w:t>cal capture</w:t>
      </w:r>
      <w:r>
        <w:t xml:space="preserve"> by</w:t>
      </w:r>
      <w:r w:rsidR="00075DA4">
        <w:t>:</w:t>
      </w:r>
      <w:r>
        <w:t xml:space="preserve"> </w:t>
      </w:r>
      <w:r w:rsidR="00115FB8">
        <w:t xml:space="preserve">(i) </w:t>
      </w:r>
      <w:r>
        <w:t>reducing the data movement within the capture device,</w:t>
      </w:r>
      <w:r w:rsidR="00115FB8">
        <w:t xml:space="preserve"> (ii)</w:t>
      </w:r>
      <w:r>
        <w:t xml:space="preserve"> reducing the required network bandwidth to the smartphone, and </w:t>
      </w:r>
      <w:r w:rsidR="00115FB8">
        <w:t xml:space="preserve">(iii) </w:t>
      </w:r>
      <w:r>
        <w:t>reducing the computational burden on the smartphone.</w:t>
      </w:r>
      <w:r w:rsidR="00634583" w:rsidRPr="00634583">
        <w:rPr>
          <w:noProof/>
        </w:rPr>
        <w:t xml:space="preserve"> </w:t>
      </w:r>
    </w:p>
    <w:p w14:paraId="1D1A9A3B" w14:textId="39A64DE9" w:rsidR="00634583" w:rsidRDefault="00634583">
      <w:pPr>
        <w:rPr>
          <w:noProof/>
        </w:rPr>
      </w:pPr>
      <w:r>
        <w:rPr>
          <w:noProof/>
        </w:rPr>
        <mc:AlternateContent>
          <mc:Choice Requires="wps">
            <w:drawing>
              <wp:inline distT="0" distB="0" distL="0" distR="0" wp14:anchorId="1B4B772A" wp14:editId="4CE44E1B">
                <wp:extent cx="6053456" cy="3984379"/>
                <wp:effectExtent l="0" t="0" r="0" b="3810"/>
                <wp:docPr id="2" name="Rectangle 2"/>
                <wp:cNvGraphicFramePr/>
                <a:graphic xmlns:a="http://schemas.openxmlformats.org/drawingml/2006/main">
                  <a:graphicData uri="http://schemas.microsoft.com/office/word/2010/wordprocessingShape">
                    <wps:wsp>
                      <wps:cNvSpPr/>
                      <wps:spPr>
                        <a:xfrm>
                          <a:off x="0" y="0"/>
                          <a:ext cx="6053456" cy="398437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D84B41" w14:textId="0CB84F6B" w:rsidR="00E1591F" w:rsidRPr="00221A2D" w:rsidRDefault="00E1591F" w:rsidP="007458FE">
                            <w:pPr>
                              <w:jc w:val="center"/>
                              <w:rPr>
                                <w:i/>
                                <w:color w:val="000000" w:themeColor="text1"/>
                              </w:rPr>
                            </w:pPr>
                            <w:r w:rsidRPr="00221A2D">
                              <w:rPr>
                                <w:i/>
                                <w:noProof/>
                                <w:color w:val="000000" w:themeColor="text1"/>
                              </w:rPr>
                              <w:drawing>
                                <wp:inline distT="0" distB="0" distL="0" distR="0" wp14:anchorId="2F0D7241" wp14:editId="4545414C">
                                  <wp:extent cx="5025634" cy="3809596"/>
                                  <wp:effectExtent l="0" t="0" r="0" b="635"/>
                                  <wp:docPr id="7" name="Picture 7" descr="Samsung-GRO-Figures/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msung-GRO-Figures/1.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39494" cy="3820103"/>
                                          </a:xfrm>
                                          <a:prstGeom prst="rect">
                                            <a:avLst/>
                                          </a:prstGeom>
                                          <a:noFill/>
                                          <a:ln>
                                            <a:noFill/>
                                          </a:ln>
                                        </pic:spPr>
                                      </pic:pic>
                                    </a:graphicData>
                                  </a:graphic>
                                </wp:inline>
                              </w:drawing>
                            </w:r>
                            <w:r w:rsidRPr="00221A2D">
                              <w:rPr>
                                <w:i/>
                                <w:color w:val="000000" w:themeColor="text1"/>
                              </w:rPr>
                              <w:br/>
                              <w:t>Fig</w:t>
                            </w:r>
                            <w:r>
                              <w:rPr>
                                <w:i/>
                                <w:color w:val="000000" w:themeColor="text1"/>
                              </w:rPr>
                              <w:t>.</w:t>
                            </w:r>
                            <w:r w:rsidRPr="00221A2D">
                              <w:rPr>
                                <w:i/>
                                <w:color w:val="000000" w:themeColor="text1"/>
                              </w:rPr>
                              <w:t xml:space="preserve"> 1: Conventional system architectures vs proposed RAM-less streaming architecture</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inline>
            </w:drawing>
          </mc:Choice>
          <mc:Fallback>
            <w:pict>
              <v:rect w14:anchorId="1B4B772A" id="Rectangle 2" o:spid="_x0000_s1026" style="width:476.65pt;height:313.75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" filled="f" stroked="f" strokeweight="1.5pt">
                <v:stroke endcap="round"/>
                <v:textbox inset=",0,,0">
                  <w:txbxContent>
                    <w:p w14:paraId="77D84B41" w14:textId="0CB84F6B" w:rsidR="00E1591F" w:rsidRPr="00221A2D" w:rsidRDefault="00E1591F" w:rsidP="007458FE">
                      <w:pPr>
                        <w:jc w:val="center"/>
                        <w:rPr>
                          <w:i/>
                          <w:color w:val="000000" w:themeColor="text1"/>
                        </w:rPr>
                      </w:pPr>
                      <w:r w:rsidRPr="00221A2D">
                        <w:rPr>
                          <w:i/>
                          <w:noProof/>
                          <w:color w:val="000000" w:themeColor="text1"/>
                        </w:rPr>
                        <w:drawing>
                          <wp:inline distT="0" distB="0" distL="0" distR="0" wp14:anchorId="2F0D7241" wp14:editId="4545414C">
                            <wp:extent cx="5025634" cy="3809596"/>
                            <wp:effectExtent l="0" t="0" r="0" b="635"/>
                            <wp:docPr id="7" name="Picture 7" descr="Samsung-GRO-Figures/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msung-GRO-Figures/1.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39494" cy="3820103"/>
                                    </a:xfrm>
                                    <a:prstGeom prst="rect">
                                      <a:avLst/>
                                    </a:prstGeom>
                                    <a:noFill/>
                                    <a:ln>
                                      <a:noFill/>
                                    </a:ln>
                                  </pic:spPr>
                                </pic:pic>
                              </a:graphicData>
                            </a:graphic>
                          </wp:inline>
                        </w:drawing>
                      </w:r>
                      <w:r w:rsidRPr="00221A2D">
                        <w:rPr>
                          <w:i/>
                          <w:color w:val="000000" w:themeColor="text1"/>
                        </w:rPr>
                        <w:br/>
                        <w:t>Fig</w:t>
                      </w:r>
                      <w:r>
                        <w:rPr>
                          <w:i/>
                          <w:color w:val="000000" w:themeColor="text1"/>
                        </w:rPr>
                        <w:t>.</w:t>
                      </w:r>
                      <w:r w:rsidRPr="00221A2D">
                        <w:rPr>
                          <w:i/>
                          <w:color w:val="000000" w:themeColor="text1"/>
                        </w:rPr>
                        <w:t xml:space="preserve"> 1: Conventional system architectures vs proposed RAM-less streaming architecture</w:t>
                      </w:r>
                    </w:p>
                  </w:txbxContent>
                </v:textbox>
                <w10:anchorlock/>
              </v:rect>
            </w:pict>
          </mc:Fallback>
        </mc:AlternateContent>
      </w:r>
    </w:p>
    <w:p w14:paraId="517FF93E" w14:textId="19F73D32" w:rsidR="004075BB" w:rsidRDefault="00C23E17" w:rsidP="004075BB">
      <w:pPr>
        <w:pStyle w:val="Heading2"/>
      </w:pPr>
      <w:r w:rsidRPr="001C72CD">
        <w:rPr>
          <w:b/>
          <w:noProof/>
        </w:rPr>
        <w:lastRenderedPageBreak/>
        <mc:AlternateContent>
          <mc:Choice Requires="wps">
            <w:drawing>
              <wp:anchor distT="0" distB="0" distL="114300" distR="114300" simplePos="0" relativeHeight="251664384" behindDoc="0" locked="0" layoutInCell="1" allowOverlap="1" wp14:anchorId="2D607C03" wp14:editId="1BD12E43">
                <wp:simplePos x="0" y="0"/>
                <wp:positionH relativeFrom="column">
                  <wp:posOffset>52144</wp:posOffset>
                </wp:positionH>
                <wp:positionV relativeFrom="paragraph">
                  <wp:posOffset>481</wp:posOffset>
                </wp:positionV>
                <wp:extent cx="5824220" cy="1602105"/>
                <wp:effectExtent l="0" t="0" r="0" b="0"/>
                <wp:wrapSquare wrapText="bothSides"/>
                <wp:docPr id="9" name="Rectangle 9"/>
                <wp:cNvGraphicFramePr/>
                <a:graphic xmlns:a="http://schemas.openxmlformats.org/drawingml/2006/main">
                  <a:graphicData uri="http://schemas.microsoft.com/office/word/2010/wordprocessingShape">
                    <wps:wsp>
                      <wps:cNvSpPr/>
                      <wps:spPr>
                        <a:xfrm>
                          <a:off x="0" y="0"/>
                          <a:ext cx="5824220" cy="16021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65AC9E" w14:textId="17CAD07E" w:rsidR="00E1591F" w:rsidRPr="00E47A52" w:rsidRDefault="00E1591F" w:rsidP="00AA784F">
                            <w:pPr>
                              <w:jc w:val="center"/>
                              <w:rPr>
                                <w:i/>
                                <w:color w:val="000000" w:themeColor="text1"/>
                              </w:rPr>
                            </w:pPr>
                            <w:r w:rsidRPr="00E47A52">
                              <w:rPr>
                                <w:i/>
                                <w:noProof/>
                                <w:color w:val="000000" w:themeColor="text1"/>
                              </w:rPr>
                              <w:drawing>
                                <wp:inline distT="0" distB="0" distL="0" distR="0" wp14:anchorId="1E0CC198" wp14:editId="6A6BB956">
                                  <wp:extent cx="2271395" cy="1135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71661" cy="1135830"/>
                                          </a:xfrm>
                                          <a:prstGeom prst="rect">
                                            <a:avLst/>
                                          </a:prstGeom>
                                        </pic:spPr>
                                      </pic:pic>
                                    </a:graphicData>
                                  </a:graphic>
                                </wp:inline>
                              </w:drawing>
                            </w:r>
                            <w:r w:rsidRPr="00E47A52">
                              <w:rPr>
                                <w:i/>
                                <w:color w:val="000000" w:themeColor="text1"/>
                              </w:rPr>
                              <w:t xml:space="preserve">       </w:t>
                            </w:r>
                            <w:r w:rsidRPr="00E47A52">
                              <w:rPr>
                                <w:i/>
                                <w:noProof/>
                                <w:color w:val="000000" w:themeColor="text1"/>
                              </w:rPr>
                              <w:drawing>
                                <wp:inline distT="0" distB="0" distL="0" distR="0" wp14:anchorId="41B1FF45" wp14:editId="649ACA8A">
                                  <wp:extent cx="2290445" cy="1135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building&#10;&#10;Description generated with high confidence"/>
                                          <pic:cNvPicPr>
                                            <a:picLocks noChangeAspect="1"/>
                                          </pic:cNvPicPr>
                                        </pic:nvPicPr>
                                        <pic:blipFill rotWithShape="1">
                                          <a:blip r:embed="rId10">
                                            <a:extLst>
                                              <a:ext uri="{28A0092B-C50C-407E-A947-70E740481C1C}">
                                                <a14:useLocalDpi xmlns:a14="http://schemas.microsoft.com/office/drawing/2010/main" val="0"/>
                                              </a:ext>
                                            </a:extLst>
                                          </a:blip>
                                          <a:srcRect l="438" t="1154" r="583" b="766"/>
                                          <a:stretch/>
                                        </pic:blipFill>
                                        <pic:spPr>
                                          <a:xfrm>
                                            <a:off x="0" y="0"/>
                                            <a:ext cx="2290815" cy="1135830"/>
                                          </a:xfrm>
                                          <a:prstGeom prst="rect">
                                            <a:avLst/>
                                          </a:prstGeom>
                                        </pic:spPr>
                                      </pic:pic>
                                    </a:graphicData>
                                  </a:graphic>
                                </wp:inline>
                              </w:drawing>
                            </w:r>
                          </w:p>
                          <w:p w14:paraId="74AABDC9" w14:textId="03463995" w:rsidR="00E1591F" w:rsidRPr="00E47A52" w:rsidRDefault="00E1591F" w:rsidP="00AA784F">
                            <w:pPr>
                              <w:jc w:val="center"/>
                              <w:rPr>
                                <w:i/>
                                <w:color w:val="000000" w:themeColor="text1"/>
                              </w:rPr>
                            </w:pPr>
                            <w:r w:rsidRPr="00E47A52">
                              <w:rPr>
                                <w:i/>
                                <w:color w:val="000000" w:themeColor="text1"/>
                              </w:rPr>
                              <w:t>Fig. 2: Left: Pair of spherical fisheye images. Right: Equirectangular-projected output panorama</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D607C03" id="Rectangle 9" o:spid="_x0000_s1027" style="position:absolute;margin-left:4.1pt;margin-top:.05pt;width:458.6pt;height:126.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" filled="f" stroked="f" strokeweight="1.5pt">
                <v:stroke endcap="round"/>
                <v:textbox inset=",0,,0">
                  <w:txbxContent>
                    <w:p w14:paraId="2065AC9E" w14:textId="17CAD07E" w:rsidR="00E1591F" w:rsidRPr="00E47A52" w:rsidRDefault="00E1591F" w:rsidP="00AA784F">
                      <w:pPr>
                        <w:jc w:val="center"/>
                        <w:rPr>
                          <w:i/>
                          <w:color w:val="000000" w:themeColor="text1"/>
                        </w:rPr>
                      </w:pPr>
                      <w:r w:rsidRPr="00E47A52">
                        <w:rPr>
                          <w:i/>
                          <w:noProof/>
                          <w:color w:val="000000" w:themeColor="text1"/>
                        </w:rPr>
                        <w:drawing>
                          <wp:inline distT="0" distB="0" distL="0" distR="0" wp14:anchorId="1E0CC198" wp14:editId="6A6BB956">
                            <wp:extent cx="2271395" cy="1135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71661" cy="1135830"/>
                                    </a:xfrm>
                                    <a:prstGeom prst="rect">
                                      <a:avLst/>
                                    </a:prstGeom>
                                  </pic:spPr>
                                </pic:pic>
                              </a:graphicData>
                            </a:graphic>
                          </wp:inline>
                        </w:drawing>
                      </w:r>
                      <w:r w:rsidRPr="00E47A52">
                        <w:rPr>
                          <w:i/>
                          <w:color w:val="000000" w:themeColor="text1"/>
                        </w:rPr>
                        <w:t xml:space="preserve">       </w:t>
                      </w:r>
                      <w:r w:rsidRPr="00E47A52">
                        <w:rPr>
                          <w:i/>
                          <w:noProof/>
                          <w:color w:val="000000" w:themeColor="text1"/>
                        </w:rPr>
                        <w:drawing>
                          <wp:inline distT="0" distB="0" distL="0" distR="0" wp14:anchorId="41B1FF45" wp14:editId="649ACA8A">
                            <wp:extent cx="2290445" cy="1135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building&#10;&#10;Description generated with high confidence"/>
                                    <pic:cNvPicPr>
                                      <a:picLocks noChangeAspect="1"/>
                                    </pic:cNvPicPr>
                                  </pic:nvPicPr>
                                  <pic:blipFill rotWithShape="1">
                                    <a:blip r:embed="rId10">
                                      <a:extLst>
                                        <a:ext uri="{28A0092B-C50C-407E-A947-70E740481C1C}">
                                          <a14:useLocalDpi xmlns:a14="http://schemas.microsoft.com/office/drawing/2010/main" val="0"/>
                                        </a:ext>
                                      </a:extLst>
                                    </a:blip>
                                    <a:srcRect l="438" t="1154" r="583" b="766"/>
                                    <a:stretch/>
                                  </pic:blipFill>
                                  <pic:spPr>
                                    <a:xfrm>
                                      <a:off x="0" y="0"/>
                                      <a:ext cx="2290815" cy="1135830"/>
                                    </a:xfrm>
                                    <a:prstGeom prst="rect">
                                      <a:avLst/>
                                    </a:prstGeom>
                                  </pic:spPr>
                                </pic:pic>
                              </a:graphicData>
                            </a:graphic>
                          </wp:inline>
                        </w:drawing>
                      </w:r>
                    </w:p>
                    <w:p w14:paraId="74AABDC9" w14:textId="03463995" w:rsidR="00E1591F" w:rsidRPr="00E47A52" w:rsidRDefault="00E1591F" w:rsidP="00AA784F">
                      <w:pPr>
                        <w:jc w:val="center"/>
                        <w:rPr>
                          <w:i/>
                          <w:color w:val="000000" w:themeColor="text1"/>
                        </w:rPr>
                      </w:pPr>
                      <w:r w:rsidRPr="00E47A52">
                        <w:rPr>
                          <w:i/>
                          <w:color w:val="000000" w:themeColor="text1"/>
                        </w:rPr>
                        <w:t>Fig. 2: Left: Pair of spherical fisheye images. Right: Equirectangular-projected output panorama</w:t>
                      </w:r>
                    </w:p>
                  </w:txbxContent>
                </v:textbox>
                <w10:wrap type="square"/>
              </v:rect>
            </w:pict>
          </mc:Fallback>
        </mc:AlternateContent>
      </w:r>
      <w:r w:rsidR="004075BB">
        <w:t>Significance of Research</w:t>
      </w:r>
    </w:p>
    <w:p w14:paraId="48A733ED" w14:textId="246B56C8" w:rsidR="004075BB" w:rsidRPr="00F1569A" w:rsidRDefault="004075BB" w:rsidP="004075BB">
      <w:r>
        <w:t xml:space="preserve">Successful completion of the project’s research objectives will significantly transform the capabilities of future panoramic capture devices. Specifically, compared to existing system architectures in industry and in academic literature, the proposed research </w:t>
      </w:r>
      <w:r w:rsidR="00D03DEB">
        <w:t>will be</w:t>
      </w:r>
      <w:r>
        <w:t xml:space="preserve"> the first to perform panoramic stitching operations without the use of DRAM, memory cards, or other I/O resources</w:t>
      </w:r>
      <w:r w:rsidR="00036445">
        <w:t xml:space="preserve"> for processing</w:t>
      </w:r>
      <w:r>
        <w:t xml:space="preserve">. The unprecedented </w:t>
      </w:r>
      <w:r w:rsidR="009F2258">
        <w:t xml:space="preserve">energy </w:t>
      </w:r>
      <w:r>
        <w:t xml:space="preserve">efficiency will create new opportunities for </w:t>
      </w:r>
      <w:r w:rsidR="00D0588F">
        <w:t>on-</w:t>
      </w:r>
      <w:r w:rsidR="00A17806">
        <w:t>device</w:t>
      </w:r>
      <w:r w:rsidR="00D0588F">
        <w:t xml:space="preserve"> </w:t>
      </w:r>
      <w:r>
        <w:t xml:space="preserve">spherical </w:t>
      </w:r>
      <w:r w:rsidR="00D0588F">
        <w:t>fisheye processing</w:t>
      </w:r>
      <w:r>
        <w:t xml:space="preserve"> at ultra-low power and high spatiotemporal resolution. Our conservative estimates declare </w:t>
      </w:r>
      <w:r w:rsidR="009C1030">
        <w:rPr>
          <w:b/>
          <w:i/>
        </w:rPr>
        <w:t>4K</w:t>
      </w:r>
      <w:r w:rsidRPr="00F4175C">
        <w:rPr>
          <w:b/>
          <w:i/>
        </w:rPr>
        <w:t xml:space="preserve"> </w:t>
      </w:r>
      <w:r w:rsidR="00FC2B80">
        <w:rPr>
          <w:b/>
          <w:i/>
        </w:rPr>
        <w:t xml:space="preserve">360º </w:t>
      </w:r>
      <w:r w:rsidRPr="00F4175C">
        <w:rPr>
          <w:b/>
          <w:i/>
        </w:rPr>
        <w:t xml:space="preserve">video </w:t>
      </w:r>
      <w:r>
        <w:rPr>
          <w:b/>
          <w:i/>
        </w:rPr>
        <w:t xml:space="preserve">streaming </w:t>
      </w:r>
      <w:r w:rsidRPr="00F4175C">
        <w:rPr>
          <w:b/>
          <w:i/>
        </w:rPr>
        <w:t>under</w:t>
      </w:r>
      <w:r w:rsidRPr="00F4175C">
        <w:t xml:space="preserve"> </w:t>
      </w:r>
      <w:r w:rsidR="00D05283" w:rsidRPr="00D05283">
        <w:rPr>
          <w:b/>
          <w:i/>
        </w:rPr>
        <w:t xml:space="preserve">1 watt </w:t>
      </w:r>
      <w:r w:rsidRPr="00DE4DA0">
        <w:rPr>
          <w:b/>
          <w:i/>
        </w:rPr>
        <w:t>on the portable spherical capture device</w:t>
      </w:r>
      <w:r>
        <w:rPr>
          <w:i/>
        </w:rPr>
        <w:t xml:space="preserve">, </w:t>
      </w:r>
      <w:r>
        <w:t xml:space="preserve">which compares favorably to commercial Gear 360 solutions, at </w:t>
      </w:r>
      <w:r w:rsidR="00BC49A0">
        <w:t>2x</w:t>
      </w:r>
      <w:r>
        <w:t xml:space="preserve"> higher </w:t>
      </w:r>
      <w:r w:rsidR="00E4035B">
        <w:t xml:space="preserve">streaming </w:t>
      </w:r>
      <w:r>
        <w:t xml:space="preserve">resolution </w:t>
      </w:r>
      <w:r w:rsidR="00E4035B">
        <w:t xml:space="preserve">with improved quality </w:t>
      </w:r>
      <w:r>
        <w:t xml:space="preserve">and </w:t>
      </w:r>
      <w:r w:rsidR="00BC49A0">
        <w:t>2x</w:t>
      </w:r>
      <w:r w:rsidR="005D35D0">
        <w:t xml:space="preserve"> </w:t>
      </w:r>
      <w:r>
        <w:t>lower power consumption</w:t>
      </w:r>
      <w:r w:rsidR="00547EFE">
        <w:t>, and performing the panorama generation entirely on the capture device</w:t>
      </w:r>
      <w:r w:rsidR="003E3B78">
        <w:t xml:space="preserve"> and streaming to the mobile device</w:t>
      </w:r>
      <w:r>
        <w:t>.</w:t>
      </w:r>
      <w:r>
        <w:rPr>
          <w:b/>
          <w:i/>
        </w:rPr>
        <w:t xml:space="preserve"> </w:t>
      </w:r>
    </w:p>
    <w:p w14:paraId="45E922CF" w14:textId="5B1BFDCB" w:rsidR="004075BB" w:rsidRDefault="004075BB" w:rsidP="00291646">
      <w:pPr>
        <w:pStyle w:val="Heading2"/>
        <w:tabs>
          <w:tab w:val="left" w:pos="2379"/>
        </w:tabs>
      </w:pPr>
      <w:r>
        <w:t xml:space="preserve">Team Experience </w:t>
      </w:r>
    </w:p>
    <w:p w14:paraId="17A121A3" w14:textId="22DEC07E" w:rsidR="00D4016B" w:rsidRDefault="004075BB" w:rsidP="00C5111E">
      <w:r>
        <w:t>Leveraging experience on low power computer vision system architectures at the application level</w:t>
      </w:r>
      <w:r w:rsidR="00984978">
        <w:t xml:space="preserve"> </w:t>
      </w:r>
      <w:sdt>
        <w:sdtPr>
          <w:id w:val="1805035804"/>
          <w:citation/>
        </w:sdtPr>
        <w:sdtContent>
          <w:r w:rsidR="00984978">
            <w:fldChar w:fldCharType="begin"/>
          </w:r>
          <w:r w:rsidR="00E91EC2">
            <w:instrText xml:space="preserve">CITATION LiK15 \l 1033 </w:instrText>
          </w:r>
          <w:r w:rsidR="00984978">
            <w:fldChar w:fldCharType="separate"/>
          </w:r>
          <w:r w:rsidR="008965B4" w:rsidRPr="008965B4">
            <w:rPr>
              <w:noProof/>
            </w:rPr>
            <w:t>[2]</w:t>
          </w:r>
          <w:r w:rsidR="00984978">
            <w:fldChar w:fldCharType="end"/>
          </w:r>
        </w:sdtContent>
      </w:sdt>
      <w:r w:rsidR="00984978">
        <w:t xml:space="preserve">, operating systems level </w:t>
      </w:r>
      <w:sdt>
        <w:sdtPr>
          <w:id w:val="565851909"/>
          <w:citation/>
        </w:sdtPr>
        <w:sdtContent>
          <w:r w:rsidR="00984978">
            <w:fldChar w:fldCharType="begin"/>
          </w:r>
          <w:r w:rsidR="00984978">
            <w:instrText xml:space="preserve">CITATION LiK13 \l 1033 </w:instrText>
          </w:r>
          <w:r w:rsidR="00984978">
            <w:fldChar w:fldCharType="separate"/>
          </w:r>
          <w:r w:rsidR="008965B4" w:rsidRPr="008965B4">
            <w:rPr>
              <w:noProof/>
            </w:rPr>
            <w:t>[3]</w:t>
          </w:r>
          <w:r w:rsidR="00984978">
            <w:fldChar w:fldCharType="end"/>
          </w:r>
        </w:sdtContent>
      </w:sdt>
      <w:r>
        <w:t>, and sensor architecture level</w:t>
      </w:r>
      <w:r w:rsidR="00C52BB3">
        <w:t xml:space="preserve"> </w:t>
      </w:r>
      <w:sdt>
        <w:sdtPr>
          <w:id w:val="498159250"/>
          <w:citation/>
        </w:sdtPr>
        <w:sdtContent>
          <w:r w:rsidR="00984978">
            <w:fldChar w:fldCharType="begin"/>
          </w:r>
          <w:r w:rsidR="00984978">
            <w:instrText xml:space="preserve"> CITATION LiK16 \l 1033 </w:instrText>
          </w:r>
          <w:r w:rsidR="00984978">
            <w:fldChar w:fldCharType="separate"/>
          </w:r>
          <w:r w:rsidR="008965B4" w:rsidRPr="008965B4">
            <w:rPr>
              <w:noProof/>
            </w:rPr>
            <w:t>[4]</w:t>
          </w:r>
          <w:r w:rsidR="00984978">
            <w:fldChar w:fldCharType="end"/>
          </w:r>
        </w:sdtContent>
      </w:sdt>
      <w:r w:rsidR="00984978">
        <w:t>,</w:t>
      </w:r>
      <w:r>
        <w:t xml:space="preserve"> the team is </w:t>
      </w:r>
      <w:r w:rsidR="00813D9D">
        <w:t>poised</w:t>
      </w:r>
      <w:r>
        <w:t xml:space="preserve"> to pursue novel architecture for streaming panoramic capture. In 2015, PI LiKamWa interned with the System-on-Chip team of the Samsung Mobile Processor Innovation Lab over a 4-month period, building mobile hardware architecture for computational photography.</w:t>
      </w:r>
    </w:p>
    <w:p w14:paraId="1F46184B" w14:textId="3304C568" w:rsidR="00235144" w:rsidRDefault="00235144" w:rsidP="00C5111E">
      <w:pPr>
        <w:pStyle w:val="Heading1"/>
      </w:pPr>
      <w:r>
        <w:t xml:space="preserve">Background </w:t>
      </w:r>
    </w:p>
    <w:p w14:paraId="2280EEB5" w14:textId="216215DA" w:rsidR="007F3261" w:rsidRPr="001C72CD" w:rsidRDefault="00390F02" w:rsidP="00C5111E">
      <w:pPr>
        <w:rPr>
          <w:b/>
        </w:rPr>
      </w:pPr>
      <w:r w:rsidRPr="001C72CD">
        <w:rPr>
          <w:b/>
        </w:rPr>
        <w:t>Mapping fisheye capture data to</w:t>
      </w:r>
      <w:r w:rsidR="008D069A" w:rsidRPr="001C72CD">
        <w:rPr>
          <w:b/>
        </w:rPr>
        <w:t xml:space="preserve"> </w:t>
      </w:r>
      <w:r w:rsidR="00E8083E" w:rsidRPr="001C72CD">
        <w:rPr>
          <w:b/>
        </w:rPr>
        <w:t>equirectangular projection</w:t>
      </w:r>
      <w:r w:rsidRPr="001C72CD">
        <w:rPr>
          <w:b/>
        </w:rPr>
        <w:t>:</w:t>
      </w:r>
      <w:r w:rsidR="006D4556" w:rsidRPr="001C72CD">
        <w:rPr>
          <w:b/>
        </w:rPr>
        <w:t xml:space="preserve"> </w:t>
      </w:r>
      <w:r w:rsidR="00491514">
        <w:t>F</w:t>
      </w:r>
      <w:r w:rsidR="006D4556">
        <w:t>i</w:t>
      </w:r>
      <w:r w:rsidR="00491514">
        <w:t xml:space="preserve">sheye lenses allow image sensors to capture images within an ultra-wide hemispheric field of view. With two fisheye-lensed sensors that capture complementary fields of view each of over 180º, the pair </w:t>
      </w:r>
      <w:r w:rsidR="001062F3">
        <w:t xml:space="preserve">of </w:t>
      </w:r>
      <w:r w:rsidR="00491514">
        <w:t>captured imag</w:t>
      </w:r>
      <w:r w:rsidR="003F09D9">
        <w:t>es can be processed to achieve over a</w:t>
      </w:r>
      <w:r w:rsidR="00491514">
        <w:t xml:space="preserve"> spherical 360ºx180º</w:t>
      </w:r>
      <w:r w:rsidR="003F09D9">
        <w:t xml:space="preserve"> area</w:t>
      </w:r>
      <w:r w:rsidR="00B20B0F">
        <w:t>, as shown in Figure 2</w:t>
      </w:r>
      <w:r w:rsidR="00491514">
        <w:t xml:space="preserve">. </w:t>
      </w:r>
      <w:r w:rsidR="007C282B">
        <w:t xml:space="preserve">The equirectangular projection format is a common format for 360ºx180º images, allowing remapping to other </w:t>
      </w:r>
      <w:r w:rsidR="003F09D9">
        <w:t>projections for convenient viewing</w:t>
      </w:r>
      <w:r w:rsidR="007C282B">
        <w:t xml:space="preserve">. To </w:t>
      </w:r>
      <w:r w:rsidR="00207B0E">
        <w:t>create</w:t>
      </w:r>
      <w:r w:rsidR="005E0174">
        <w:t xml:space="preserve"> equirectangular images</w:t>
      </w:r>
      <w:r w:rsidR="00491514">
        <w:t xml:space="preserve">, the paired </w:t>
      </w:r>
      <w:r w:rsidR="00F36500">
        <w:t xml:space="preserve">fisheye </w:t>
      </w:r>
      <w:r w:rsidR="00B836D1">
        <w:t xml:space="preserve">capture </w:t>
      </w:r>
      <w:r w:rsidR="00491514">
        <w:t>data undergoes multiple s</w:t>
      </w:r>
      <w:r w:rsidR="00E32DAA">
        <w:t>t</w:t>
      </w:r>
      <w:r w:rsidR="00491514">
        <w:t>ages:</w:t>
      </w:r>
    </w:p>
    <w:p w14:paraId="134F69E4" w14:textId="3F326216" w:rsidR="00966C19" w:rsidRDefault="00966C19" w:rsidP="00067FF6">
      <w:pPr>
        <w:pStyle w:val="ListParagraph"/>
        <w:numPr>
          <w:ilvl w:val="0"/>
          <w:numId w:val="6"/>
        </w:numPr>
        <w:ind w:left="360"/>
      </w:pPr>
      <w:r w:rsidRPr="00D23E8C">
        <w:rPr>
          <w:b/>
          <w:i/>
        </w:rPr>
        <w:t>Projection Mapping:</w:t>
      </w:r>
      <w:r>
        <w:t xml:space="preserve"> The equirectangular image is populated by sourcing image pixels from the fisheye images along a </w:t>
      </w:r>
      <w:r w:rsidR="00B111A9">
        <w:t>(</w:t>
      </w:r>
      <w:r>
        <w:t xml:space="preserve">spherical coordinate </w:t>
      </w:r>
      <w:r w:rsidR="00B111A9" w:rsidRPr="00B111A9">
        <w:rPr>
          <w:rFonts w:ascii="Calibri" w:eastAsia="Calibri" w:hAnsi="Calibri" w:cs="Calibri"/>
        </w:rPr>
        <w:t>→</w:t>
      </w:r>
      <w:r w:rsidR="00B111A9">
        <w:rPr>
          <w:rFonts w:ascii="Calibri" w:eastAsia="Calibri" w:hAnsi="Calibri" w:cs="Calibri"/>
        </w:rPr>
        <w:t xml:space="preserve"> </w:t>
      </w:r>
      <w:r>
        <w:t>polar coordinate</w:t>
      </w:r>
      <w:r w:rsidR="00B111A9">
        <w:t>)</w:t>
      </w:r>
      <w:r>
        <w:t xml:space="preserve"> projection map. As projected pixel coordinates typically fall between integer pixel coordinates, the algorithm typically either pulls a nearest-neighbor pixel or a bilinear combination of a neighborhood of pixels. </w:t>
      </w:r>
    </w:p>
    <w:p w14:paraId="689DFEF5" w14:textId="714CC013" w:rsidR="00966C19" w:rsidRDefault="00966C19" w:rsidP="00067FF6">
      <w:pPr>
        <w:pStyle w:val="ListParagraph"/>
        <w:numPr>
          <w:ilvl w:val="0"/>
          <w:numId w:val="6"/>
        </w:numPr>
        <w:ind w:left="360"/>
      </w:pPr>
      <w:r w:rsidRPr="00D23E8C">
        <w:rPr>
          <w:b/>
          <w:i/>
        </w:rPr>
        <w:t>Correspondence:</w:t>
      </w:r>
      <w:r>
        <w:t xml:space="preserve">  </w:t>
      </w:r>
      <w:r w:rsidRPr="00681781">
        <w:t xml:space="preserve">As the two fisheye cameras do not </w:t>
      </w:r>
      <w:r w:rsidR="005B1A8D">
        <w:t xml:space="preserve">precisely </w:t>
      </w:r>
      <w:r w:rsidRPr="00681781">
        <w:t xml:space="preserve">occupy the same </w:t>
      </w:r>
      <w:r w:rsidR="00C21416">
        <w:t xml:space="preserve">point in </w:t>
      </w:r>
      <w:r w:rsidRPr="00681781">
        <w:t xml:space="preserve">space, objects at the edges of fisheye images appear in different positions </w:t>
      </w:r>
      <w:r w:rsidR="000F052F">
        <w:t xml:space="preserve">in the images, dependent on their </w:t>
      </w:r>
      <w:r w:rsidRPr="00681781">
        <w:t>distance</w:t>
      </w:r>
      <w:r w:rsidR="00F32A98">
        <w:t>s</w:t>
      </w:r>
      <w:r w:rsidRPr="00681781">
        <w:t xml:space="preserve"> from the camera. This phenomenon is called the parallax effect. To ensure that objects appear properly, a correspondence algorithm </w:t>
      </w:r>
      <w:r w:rsidR="000E76F6">
        <w:t>identifies</w:t>
      </w:r>
      <w:r w:rsidRPr="00681781">
        <w:t xml:space="preserve"> matching visual features across </w:t>
      </w:r>
      <w:r w:rsidR="008146D7">
        <w:t>image pairs</w:t>
      </w:r>
      <w:r w:rsidRPr="00681781">
        <w:t>, warping the proj</w:t>
      </w:r>
      <w:r w:rsidR="00D23E8C">
        <w:t>ection to reduce object seams in</w:t>
      </w:r>
      <w:r w:rsidRPr="00681781">
        <w:t xml:space="preserve"> the image.</w:t>
      </w:r>
    </w:p>
    <w:p w14:paraId="104AE083" w14:textId="59DCF1E4" w:rsidR="00966C19" w:rsidRDefault="00966C19" w:rsidP="00067FF6">
      <w:pPr>
        <w:pStyle w:val="ListParagraph"/>
        <w:numPr>
          <w:ilvl w:val="0"/>
          <w:numId w:val="6"/>
        </w:numPr>
        <w:ind w:left="360"/>
      </w:pPr>
      <w:r w:rsidRPr="00D23E8C">
        <w:rPr>
          <w:b/>
          <w:i/>
        </w:rPr>
        <w:t>Blending:</w:t>
      </w:r>
      <w:r>
        <w:t xml:space="preserve"> </w:t>
      </w:r>
      <w:r w:rsidR="00AC02AD">
        <w:t>Even a</w:t>
      </w:r>
      <w:r>
        <w:t xml:space="preserve">fter projection and correspondence suggest image overlay coordinates, intensity variations from </w:t>
      </w:r>
      <w:r w:rsidRPr="003A6128">
        <w:t xml:space="preserve">misalignments </w:t>
      </w:r>
      <w:r>
        <w:t xml:space="preserve">still occur between the two projected images </w:t>
      </w:r>
      <w:r w:rsidRPr="003A6128">
        <w:t xml:space="preserve">at the stitching boundary. The blending stage </w:t>
      </w:r>
      <w:r>
        <w:t xml:space="preserve">combines the images through a weighted sum of pixel values </w:t>
      </w:r>
      <w:r w:rsidRPr="003A6128">
        <w:t xml:space="preserve">to </w:t>
      </w:r>
      <w:r>
        <w:t>generate a seamless 360º image with a smooth transition.</w:t>
      </w:r>
      <w:r>
        <w:tab/>
      </w:r>
    </w:p>
    <w:p w14:paraId="2393BD76" w14:textId="25EACAC4" w:rsidR="00966C19" w:rsidRDefault="00966C19" w:rsidP="00067FF6">
      <w:pPr>
        <w:pStyle w:val="ListParagraph"/>
        <w:numPr>
          <w:ilvl w:val="0"/>
          <w:numId w:val="6"/>
        </w:numPr>
        <w:ind w:left="360"/>
      </w:pPr>
      <w:r w:rsidRPr="00376343">
        <w:rPr>
          <w:b/>
          <w:i/>
        </w:rPr>
        <w:t>Compression:</w:t>
      </w:r>
      <w:r>
        <w:t xml:space="preserve"> To reduce the bandwidth at the capture, networking, or storage interface, images can be compressed into representations that use smaller file sizes. </w:t>
      </w:r>
      <w:r w:rsidR="0031215E">
        <w:t>Lossy</w:t>
      </w:r>
      <w:r>
        <w:t xml:space="preserve"> compression schemes, e.g., JPEG/MPEG, allow dramatic reductions in file size by discarding information that is considered to be perceptibly irrelevant.</w:t>
      </w:r>
    </w:p>
    <w:p w14:paraId="48447096" w14:textId="68A20C8A" w:rsidR="00BA108E" w:rsidRDefault="00390F02" w:rsidP="00C5111E">
      <w:r w:rsidRPr="00390F02">
        <w:rPr>
          <w:b/>
        </w:rPr>
        <w:lastRenderedPageBreak/>
        <w:t>C</w:t>
      </w:r>
      <w:r w:rsidR="00FF1A32">
        <w:rPr>
          <w:b/>
        </w:rPr>
        <w:t>onventional</w:t>
      </w:r>
      <w:r w:rsidRPr="00390F02">
        <w:rPr>
          <w:b/>
        </w:rPr>
        <w:t xml:space="preserve"> </w:t>
      </w:r>
      <w:r w:rsidR="00B57E9E">
        <w:rPr>
          <w:b/>
        </w:rPr>
        <w:t xml:space="preserve">offload-based </w:t>
      </w:r>
      <w:r w:rsidRPr="00390F02">
        <w:rPr>
          <w:b/>
        </w:rPr>
        <w:t>system architecture</w:t>
      </w:r>
      <w:r w:rsidR="00FF1A32">
        <w:rPr>
          <w:b/>
        </w:rPr>
        <w:t xml:space="preserve">: </w:t>
      </w:r>
      <w:r w:rsidR="00CA3240">
        <w:t>Energy</w:t>
      </w:r>
      <w:r w:rsidR="00314A06">
        <w:t xml:space="preserve"> consumption creates a hard limit, or we will heat sensors and lenses</w:t>
      </w:r>
      <w:r w:rsidR="006D4556">
        <w:t>, which degrades the quality of image capture</w:t>
      </w:r>
      <w:r w:rsidR="00314A06">
        <w:t xml:space="preserve">. A conventional memory-based computational architecture </w:t>
      </w:r>
      <w:r w:rsidR="00CA3240">
        <w:t xml:space="preserve">on the capture device </w:t>
      </w:r>
      <w:r w:rsidR="00314A06">
        <w:t xml:space="preserve">would consume prohibitively high energy consumption </w:t>
      </w:r>
      <w:r w:rsidR="005C5619">
        <w:t>per frame</w:t>
      </w:r>
      <w:r w:rsidR="00CA3240">
        <w:t>, bottlenecked b</w:t>
      </w:r>
      <w:r w:rsidR="00970592">
        <w:t xml:space="preserve">y memory </w:t>
      </w:r>
      <w:r w:rsidR="00CA3240">
        <w:t>operations</w:t>
      </w:r>
      <w:r w:rsidR="00970592">
        <w:t xml:space="preserve"> on the many pixels of images with high spatiotemporal resolution</w:t>
      </w:r>
      <w:r w:rsidR="005C5619">
        <w:t xml:space="preserve">. This has motivated commercial system implementations to leverage networked devices, e.g., smartphones for the Gear 360, to perform the processing stages, while the portable capture device is only responsible for capturing and transmitting lightly-compressed images. </w:t>
      </w:r>
      <w:r w:rsidR="00CA3240">
        <w:t>The offload-based system architecture</w:t>
      </w:r>
      <w:r w:rsidR="00FF1A32" w:rsidRPr="00FF1A32">
        <w:t xml:space="preserve"> </w:t>
      </w:r>
      <w:r w:rsidR="00CA3240">
        <w:t xml:space="preserve">is illustrated in </w:t>
      </w:r>
      <w:r w:rsidR="00970592">
        <w:t>Figure 1</w:t>
      </w:r>
      <w:r w:rsidR="00CF0226">
        <w:t>a</w:t>
      </w:r>
      <w:r w:rsidR="006431F6">
        <w:t>.</w:t>
      </w:r>
      <w:r w:rsidR="007F7A45">
        <w:t xml:space="preserve"> Unfortunately, </w:t>
      </w:r>
      <w:r w:rsidR="007F7A45" w:rsidRPr="007F7A45">
        <w:rPr>
          <w:b/>
          <w:i/>
        </w:rPr>
        <w:t xml:space="preserve">the scalability of </w:t>
      </w:r>
      <w:r w:rsidR="00FE478A">
        <w:rPr>
          <w:b/>
          <w:i/>
        </w:rPr>
        <w:t>offload-based</w:t>
      </w:r>
      <w:r w:rsidR="007F7A45" w:rsidRPr="007F7A45">
        <w:rPr>
          <w:b/>
          <w:i/>
        </w:rPr>
        <w:t xml:space="preserve"> solution</w:t>
      </w:r>
      <w:r w:rsidR="00C5111E">
        <w:rPr>
          <w:b/>
          <w:i/>
        </w:rPr>
        <w:t>s</w:t>
      </w:r>
      <w:r w:rsidR="007F7A45" w:rsidRPr="007F7A45">
        <w:rPr>
          <w:b/>
          <w:i/>
        </w:rPr>
        <w:t xml:space="preserve"> is limited by the network interface</w:t>
      </w:r>
      <w:r w:rsidR="007F7A45">
        <w:t xml:space="preserve">. </w:t>
      </w:r>
      <w:r w:rsidR="00326959">
        <w:t>N</w:t>
      </w:r>
      <w:r w:rsidR="007F7A45">
        <w:t xml:space="preserve">etworking </w:t>
      </w:r>
      <w:r w:rsidR="00573C28">
        <w:t>for hi</w:t>
      </w:r>
      <w:r w:rsidR="00326959">
        <w:t xml:space="preserve">qh-quality panoramas </w:t>
      </w:r>
      <w:r w:rsidR="007F7A45">
        <w:t xml:space="preserve">is </w:t>
      </w:r>
      <w:r w:rsidR="000E5D07">
        <w:t xml:space="preserve">already </w:t>
      </w:r>
      <w:r w:rsidR="007F7A45">
        <w:t xml:space="preserve">prohibitively </w:t>
      </w:r>
      <w:r w:rsidR="00326959">
        <w:t>energy-expensive</w:t>
      </w:r>
      <w:r w:rsidR="00B31E6A">
        <w:t xml:space="preserve"> (500 mJ per 15MP frame)</w:t>
      </w:r>
      <w:r w:rsidR="00326959">
        <w:t>, and slow (2 frames per second),</w:t>
      </w:r>
      <w:r w:rsidR="007F7A45">
        <w:t xml:space="preserve"> requiring </w:t>
      </w:r>
      <w:r w:rsidR="003866F2">
        <w:t xml:space="preserve">a </w:t>
      </w:r>
      <w:r w:rsidR="0098677E">
        <w:t xml:space="preserve">networking </w:t>
      </w:r>
      <w:r w:rsidR="003866F2">
        <w:t xml:space="preserve">power consumption of </w:t>
      </w:r>
      <w:r w:rsidR="00EA6A14">
        <w:t xml:space="preserve">over </w:t>
      </w:r>
      <w:r w:rsidR="00DC69C3">
        <w:t xml:space="preserve">1 </w:t>
      </w:r>
      <w:r w:rsidR="00313617">
        <w:t xml:space="preserve">watt </w:t>
      </w:r>
      <w:r w:rsidR="0098677E">
        <w:t xml:space="preserve">to achieve </w:t>
      </w:r>
      <w:r w:rsidR="00BE4907">
        <w:t xml:space="preserve">required </w:t>
      </w:r>
      <w:r w:rsidR="0098677E">
        <w:t>bandwidth</w:t>
      </w:r>
      <w:r w:rsidR="00313617">
        <w:t xml:space="preserve">. </w:t>
      </w:r>
      <w:r w:rsidR="006735BB">
        <w:t xml:space="preserve">An additional burden to the network interface and other system resources is that </w:t>
      </w:r>
      <w:r w:rsidR="006735BB">
        <w:rPr>
          <w:b/>
          <w:i/>
        </w:rPr>
        <w:t>input</w:t>
      </w:r>
      <w:r w:rsidR="00145336">
        <w:rPr>
          <w:b/>
          <w:i/>
        </w:rPr>
        <w:t xml:space="preserve"> fisheye</w:t>
      </w:r>
      <w:r w:rsidR="006735BB">
        <w:rPr>
          <w:b/>
          <w:i/>
        </w:rPr>
        <w:t xml:space="preserve"> images must be captured and transferred with high quality.</w:t>
      </w:r>
      <w:r w:rsidR="007F7A45">
        <w:t xml:space="preserve"> </w:t>
      </w:r>
      <w:r w:rsidR="006735BB">
        <w:t xml:space="preserve">Resolution and </w:t>
      </w:r>
      <w:r w:rsidR="009A19B5">
        <w:t xml:space="preserve">compression </w:t>
      </w:r>
      <w:r w:rsidR="007F7A45">
        <w:t xml:space="preserve">artifacts </w:t>
      </w:r>
      <w:r w:rsidR="00161706">
        <w:t xml:space="preserve">in the input image </w:t>
      </w:r>
      <w:r w:rsidR="007F7A45">
        <w:t xml:space="preserve">will </w:t>
      </w:r>
      <w:r w:rsidR="00161706">
        <w:t xml:space="preserve">greatly </w:t>
      </w:r>
      <w:r w:rsidR="007F7A45">
        <w:t>deteriorate the perceived quality of the</w:t>
      </w:r>
      <w:r w:rsidR="00161706">
        <w:t xml:space="preserve"> output</w:t>
      </w:r>
      <w:r w:rsidR="007F7A45">
        <w:t xml:space="preserve"> image.</w:t>
      </w:r>
      <w:r w:rsidR="00687B8C" w:rsidRPr="00687B8C">
        <w:t xml:space="preserve"> </w:t>
      </w:r>
      <w:r w:rsidR="006735BB">
        <w:t>Thus, image compression on the capture device is limited to low compression ratios, as fisheye capture data, further straining energy-efficiency</w:t>
      </w:r>
      <w:r w:rsidR="00F276A5">
        <w:t xml:space="preserve">. Finally, </w:t>
      </w:r>
      <w:r w:rsidR="00F276A5" w:rsidRPr="00F81649">
        <w:rPr>
          <w:b/>
          <w:i/>
        </w:rPr>
        <w:t>smartphone SoC architectures are ill-equipped for panoramic stitching</w:t>
      </w:r>
      <w:r w:rsidR="00F276A5">
        <w:t xml:space="preserve">, due to limited parallelism and a heavy dependence on memory loads and stores. </w:t>
      </w:r>
      <w:r w:rsidR="009F1469">
        <w:t xml:space="preserve">This causes an overhead of roughly 4 seconds to generate a spherical panorama on a Galaxy S7. </w:t>
      </w:r>
    </w:p>
    <w:p w14:paraId="36CFCD87" w14:textId="54054B16" w:rsidR="00441CAD" w:rsidRPr="006B301D" w:rsidRDefault="00F276A5" w:rsidP="00C5111E">
      <w:pPr>
        <w:rPr>
          <w:rFonts w:ascii="Times New Roman" w:eastAsia="Times New Roman" w:hAnsi="Times New Roman" w:cs="Times New Roman"/>
          <w:sz w:val="24"/>
          <w:szCs w:val="24"/>
        </w:rPr>
      </w:pPr>
      <w:r>
        <w:t>On a specialized device, such as the Gear 360, it is possible to incorporate application-specific hardware to enhance the device’s features</w:t>
      </w:r>
      <w:r w:rsidR="00D47911">
        <w:t>, e.g., Fig</w:t>
      </w:r>
      <w:r w:rsidR="00892B0C">
        <w:t>ure</w:t>
      </w:r>
      <w:r w:rsidR="00D47911">
        <w:t xml:space="preserve"> 1b</w:t>
      </w:r>
      <w:r>
        <w:t>.</w:t>
      </w:r>
      <w:r w:rsidR="006B301D">
        <w:t xml:space="preserve"> However, such hardware must be designed carefully; conventional architectures that rely on DRAM and storage consume substantial energy consumption, heating up the device, and draining the battery. O</w:t>
      </w:r>
      <w:r w:rsidR="00491514">
        <w:t xml:space="preserve">ur proposed </w:t>
      </w:r>
      <w:r w:rsidR="00892B0C">
        <w:t xml:space="preserve">RAM-less streaming architecture, illustrated in Figure 1c, </w:t>
      </w:r>
      <w:r w:rsidR="00491514">
        <w:t>aims to</w:t>
      </w:r>
      <w:r w:rsidR="0051680B">
        <w:t xml:space="preserve"> perform the processing stages on the </w:t>
      </w:r>
      <w:r w:rsidR="003F09D9">
        <w:t>spherical capture device itself</w:t>
      </w:r>
      <w:r w:rsidR="007D24F7">
        <w:t xml:space="preserve"> at sub-watt power efficiency</w:t>
      </w:r>
      <w:r w:rsidR="00CA3240">
        <w:t xml:space="preserve">. </w:t>
      </w:r>
      <w:r w:rsidR="00C5111E">
        <w:t xml:space="preserve">Generating the equirectangular image before transmission </w:t>
      </w:r>
      <w:r w:rsidR="00EE47CA">
        <w:t>allows large</w:t>
      </w:r>
      <w:r w:rsidR="007023EA">
        <w:t>r</w:t>
      </w:r>
      <w:r w:rsidR="007F7A45">
        <w:t xml:space="preserve"> compression ratios for the </w:t>
      </w:r>
      <w:r w:rsidR="00EE47CA">
        <w:t xml:space="preserve">transmitted </w:t>
      </w:r>
      <w:r w:rsidR="007F7A45">
        <w:t>output image</w:t>
      </w:r>
      <w:r w:rsidR="00C5111E">
        <w:t xml:space="preserve"> while </w:t>
      </w:r>
      <w:r w:rsidR="007F7A45">
        <w:t xml:space="preserve">preserving perceived quality. </w:t>
      </w:r>
      <w:r w:rsidR="00C5111E">
        <w:t xml:space="preserve">Finally, the computational load on the networked smartphone is also </w:t>
      </w:r>
      <w:r w:rsidR="00100A38">
        <w:t xml:space="preserve">reduced and high quality images are readily available </w:t>
      </w:r>
      <w:r w:rsidR="00F04648">
        <w:t xml:space="preserve">for real-time streaming, </w:t>
      </w:r>
      <w:r w:rsidR="004F17CA">
        <w:t xml:space="preserve">i.e., </w:t>
      </w:r>
      <w:r w:rsidR="00F04648">
        <w:t xml:space="preserve">without </w:t>
      </w:r>
      <w:r w:rsidR="00100A38">
        <w:t>processing latency</w:t>
      </w:r>
      <w:r w:rsidR="00C5111E">
        <w:t xml:space="preserve">. </w:t>
      </w:r>
    </w:p>
    <w:p w14:paraId="7B7227C8" w14:textId="2F65F053" w:rsidR="00C63DAE" w:rsidRDefault="00C63DAE" w:rsidP="00C5111E">
      <w:pPr>
        <w:pStyle w:val="Heading2"/>
      </w:pPr>
      <w:r>
        <w:t xml:space="preserve">Related Work </w:t>
      </w:r>
    </w:p>
    <w:p w14:paraId="3A068A16" w14:textId="4FBEBA07" w:rsidR="00183590" w:rsidRDefault="001F267B" w:rsidP="00183590">
      <w:r>
        <w:t>Although p</w:t>
      </w:r>
      <w:r w:rsidR="00183590">
        <w:t>revious architectures have been incapable of meeting energy-efficiency requirements for high-resolution spherical panorama capture</w:t>
      </w:r>
      <w:r>
        <w:t xml:space="preserve">, much work has </w:t>
      </w:r>
      <w:r w:rsidR="005568A1">
        <w:t>investigated</w:t>
      </w:r>
      <w:r>
        <w:t xml:space="preserve"> </w:t>
      </w:r>
      <w:r w:rsidR="00EE7165">
        <w:t>hardware-accelerated</w:t>
      </w:r>
      <w:r>
        <w:t xml:space="preserve"> image processing</w:t>
      </w:r>
      <w:r w:rsidR="00183590">
        <w:t xml:space="preserve">. Feature-detection and feature matching implementations </w:t>
      </w:r>
      <w:sdt>
        <w:sdtPr>
          <w:id w:val="1680314908"/>
          <w:citation/>
        </w:sdtPr>
        <w:sdtContent>
          <w:r w:rsidR="00022443">
            <w:fldChar w:fldCharType="begin"/>
          </w:r>
          <w:r w:rsidR="00022443">
            <w:instrText xml:space="preserve"> CITATION Wan14 \l 1033 </w:instrText>
          </w:r>
          <w:r w:rsidR="00022443">
            <w:fldChar w:fldCharType="separate"/>
          </w:r>
          <w:r w:rsidR="008965B4" w:rsidRPr="008965B4">
            <w:rPr>
              <w:noProof/>
            </w:rPr>
            <w:t>[5]</w:t>
          </w:r>
          <w:r w:rsidR="00022443">
            <w:fldChar w:fldCharType="end"/>
          </w:r>
        </w:sdtContent>
      </w:sdt>
      <w:sdt>
        <w:sdtPr>
          <w:id w:val="348833619"/>
          <w:citation/>
        </w:sdtPr>
        <w:sdtContent>
          <w:r w:rsidR="00022443">
            <w:fldChar w:fldCharType="begin"/>
          </w:r>
          <w:r w:rsidR="00022443">
            <w:instrText xml:space="preserve"> CITATION Yua14 \l 1033 </w:instrText>
          </w:r>
          <w:r w:rsidR="00022443">
            <w:fldChar w:fldCharType="separate"/>
          </w:r>
          <w:r w:rsidR="008965B4">
            <w:rPr>
              <w:noProof/>
            </w:rPr>
            <w:t xml:space="preserve"> </w:t>
          </w:r>
          <w:r w:rsidR="008965B4" w:rsidRPr="008965B4">
            <w:rPr>
              <w:noProof/>
            </w:rPr>
            <w:t>[6]</w:t>
          </w:r>
          <w:r w:rsidR="00022443">
            <w:fldChar w:fldCharType="end"/>
          </w:r>
        </w:sdtContent>
      </w:sdt>
      <w:sdt>
        <w:sdtPr>
          <w:id w:val="-1633860183"/>
          <w:citation/>
        </w:sdtPr>
        <w:sdtContent>
          <w:r w:rsidR="00022443">
            <w:fldChar w:fldCharType="begin"/>
          </w:r>
          <w:r w:rsidR="008965B4">
            <w:instrText xml:space="preserve">CITATION Lif \l 1033 </w:instrText>
          </w:r>
          <w:r w:rsidR="00022443">
            <w:fldChar w:fldCharType="separate"/>
          </w:r>
          <w:r w:rsidR="008965B4">
            <w:rPr>
              <w:noProof/>
            </w:rPr>
            <w:t xml:space="preserve"> </w:t>
          </w:r>
          <w:r w:rsidR="008965B4" w:rsidRPr="008965B4">
            <w:rPr>
              <w:noProof/>
            </w:rPr>
            <w:t>[7]</w:t>
          </w:r>
          <w:r w:rsidR="00022443">
            <w:fldChar w:fldCharType="end"/>
          </w:r>
        </w:sdtContent>
      </w:sdt>
      <w:r w:rsidR="00183590">
        <w:t xml:space="preserve"> have leveraged </w:t>
      </w:r>
      <w:r w:rsidR="00B80F8E">
        <w:t xml:space="preserve">streaming-based </w:t>
      </w:r>
      <w:r w:rsidR="00183590">
        <w:t xml:space="preserve">FPGA-based hardware accelerators to perform computation intensive tasks with high performance. We can use insights from these works, e.g., line buffer structures, to accelerate design exploration. However, our proposed research pursues challenges and opportunities to efficiently integrate these solutions into a </w:t>
      </w:r>
      <w:r w:rsidR="0016380A">
        <w:t xml:space="preserve">low-power </w:t>
      </w:r>
      <w:r w:rsidR="00183590">
        <w:t xml:space="preserve">panorama capture design. </w:t>
      </w:r>
    </w:p>
    <w:p w14:paraId="44A205D2" w14:textId="669A434E" w:rsidR="003F7B22" w:rsidRDefault="00183590" w:rsidP="00183590">
      <w:r>
        <w:t xml:space="preserve">In doing so, we must avoid the scalability pitfalls of standard DRAM-based implementations. For example, </w:t>
      </w:r>
      <w:sdt>
        <w:sdtPr>
          <w:id w:val="142938481"/>
          <w:citation/>
        </w:sdtPr>
        <w:sdtContent>
          <w:r>
            <w:fldChar w:fldCharType="begin"/>
          </w:r>
          <w:r w:rsidR="005E599B">
            <w:instrText xml:space="preserve">CITATION Yua14 \l 1033 </w:instrText>
          </w:r>
          <w:r>
            <w:fldChar w:fldCharType="separate"/>
          </w:r>
          <w:r w:rsidR="008965B4" w:rsidRPr="008965B4">
            <w:rPr>
              <w:noProof/>
            </w:rPr>
            <w:t>[6]</w:t>
          </w:r>
          <w:r>
            <w:fldChar w:fldCharType="end"/>
          </w:r>
        </w:sdtContent>
      </w:sdt>
      <w:r>
        <w:t xml:space="preserve"> proposes a real-time streaming architecture for panorama stitching</w:t>
      </w:r>
      <w:r w:rsidR="003B64F6">
        <w:t>, but</w:t>
      </w:r>
      <w:r>
        <w:t xml:space="preserve"> </w:t>
      </w:r>
      <w:r w:rsidR="00FC4D63">
        <w:t>their design</w:t>
      </w:r>
      <w:r w:rsidR="00046631">
        <w:t>’s performance and efficiency</w:t>
      </w:r>
      <w:r w:rsidR="00FC4D63">
        <w:t xml:space="preserve"> is </w:t>
      </w:r>
      <w:r w:rsidR="00046631">
        <w:t>bandwidth-</w:t>
      </w:r>
      <w:r w:rsidR="0075072F">
        <w:t xml:space="preserve">limited </w:t>
      </w:r>
      <w:r>
        <w:t xml:space="preserve">as they </w:t>
      </w:r>
      <w:r w:rsidR="00284E64">
        <w:t xml:space="preserve">heavily rely on </w:t>
      </w:r>
      <w:r>
        <w:t xml:space="preserve">DRAM for image buffering. </w:t>
      </w:r>
      <w:r w:rsidR="0075072F">
        <w:t xml:space="preserve">(Notably, feature-based correspondence alignment is absent from their work.) </w:t>
      </w:r>
      <w:r>
        <w:t>The DRAM bottleneck on energy-efficiency has been laid out in previous works, including Darkroom</w:t>
      </w:r>
      <w:sdt>
        <w:sdtPr>
          <w:id w:val="1452675254"/>
          <w:citation/>
        </w:sdtPr>
        <w:sdtContent>
          <w:r>
            <w:fldChar w:fldCharType="begin"/>
          </w:r>
          <w:r w:rsidR="007507A2">
            <w:instrText xml:space="preserve">CITATION Heg14 \l 1033 </w:instrText>
          </w:r>
          <w:r>
            <w:fldChar w:fldCharType="separate"/>
          </w:r>
          <w:r w:rsidR="008965B4">
            <w:rPr>
              <w:noProof/>
            </w:rPr>
            <w:t xml:space="preserve"> </w:t>
          </w:r>
          <w:r w:rsidR="008965B4" w:rsidRPr="008965B4">
            <w:rPr>
              <w:noProof/>
            </w:rPr>
            <w:t>[1]</w:t>
          </w:r>
          <w:r>
            <w:fldChar w:fldCharType="end"/>
          </w:r>
        </w:sdtContent>
      </w:sdt>
      <w:r>
        <w:t>, which finds that DRAM consumes 60-85% of total power in image processing architectures. Based on this insight, we propose a RAM-less streaming architecture to satisfy energy-efficiency and performance requirements.</w:t>
      </w:r>
    </w:p>
    <w:p w14:paraId="0303B7E6" w14:textId="456AD42F" w:rsidR="001400EE" w:rsidRPr="008C71C3" w:rsidRDefault="001400EE" w:rsidP="00C5111E">
      <w:pPr>
        <w:pStyle w:val="Heading1"/>
      </w:pPr>
      <w:r w:rsidRPr="008C71C3">
        <w:t>Research Plan and Technical Approach</w:t>
      </w:r>
    </w:p>
    <w:p w14:paraId="4A5425A7" w14:textId="4E6BCDAD" w:rsidR="0046091A" w:rsidRDefault="002C0EF4" w:rsidP="00C5111E">
      <w:r>
        <w:t>Towards a streaming panoramic capture architecture, we propose to execute a two-thrust research plan to</w:t>
      </w:r>
      <w:r w:rsidR="0046091A">
        <w:t>:</w:t>
      </w:r>
      <w:r w:rsidR="0046091A">
        <w:br/>
      </w:r>
      <w:r w:rsidR="00263759">
        <w:t xml:space="preserve">(i) design </w:t>
      </w:r>
      <w:r w:rsidRPr="000369A0">
        <w:rPr>
          <w:b/>
          <w:i/>
        </w:rPr>
        <w:t>streaming hardware</w:t>
      </w:r>
      <w:r w:rsidRPr="003C4D40">
        <w:t xml:space="preserve"> </w:t>
      </w:r>
      <w:r>
        <w:t xml:space="preserve">to </w:t>
      </w:r>
      <w:r w:rsidR="00A14C72">
        <w:t xml:space="preserve">efficiently </w:t>
      </w:r>
      <w:r>
        <w:t xml:space="preserve">perform projection mapping </w:t>
      </w:r>
      <w:r w:rsidRPr="00BB60B2">
        <w:rPr>
          <w:b/>
          <w:i/>
        </w:rPr>
        <w:t>without random-access memory</w:t>
      </w:r>
      <w:r w:rsidR="0046091A">
        <w:t xml:space="preserve">; </w:t>
      </w:r>
      <w:r>
        <w:t xml:space="preserve">and </w:t>
      </w:r>
      <w:r w:rsidR="0046091A">
        <w:br/>
      </w:r>
      <w:r>
        <w:t xml:space="preserve">(ii) </w:t>
      </w:r>
      <w:r w:rsidR="00263759">
        <w:t>design</w:t>
      </w:r>
      <w:r w:rsidR="000B30E0">
        <w:t xml:space="preserve"> </w:t>
      </w:r>
      <w:r w:rsidR="00263759">
        <w:t>systems</w:t>
      </w:r>
      <w:r w:rsidR="001A13C4">
        <w:t xml:space="preserve"> and algorithms</w:t>
      </w:r>
      <w:r w:rsidR="00263759">
        <w:t xml:space="preserve"> for </w:t>
      </w:r>
      <w:r w:rsidR="00C3264E" w:rsidRPr="00C3264E">
        <w:t xml:space="preserve">early </w:t>
      </w:r>
      <w:r w:rsidR="00C3264E" w:rsidRPr="00C3264E">
        <w:rPr>
          <w:b/>
          <w:i/>
        </w:rPr>
        <w:t>in-sensor compression</w:t>
      </w:r>
      <w:r w:rsidR="00C3264E">
        <w:rPr>
          <w:i/>
        </w:rPr>
        <w:t xml:space="preserve"> </w:t>
      </w:r>
      <w:r w:rsidR="00C3264E">
        <w:t xml:space="preserve">with </w:t>
      </w:r>
      <w:r w:rsidR="00C3264E" w:rsidRPr="00C3264E">
        <w:rPr>
          <w:b/>
          <w:i/>
        </w:rPr>
        <w:t xml:space="preserve">region-based </w:t>
      </w:r>
      <w:r w:rsidR="00C3264E">
        <w:rPr>
          <w:b/>
          <w:i/>
        </w:rPr>
        <w:t xml:space="preserve">compression </w:t>
      </w:r>
      <w:r w:rsidR="00C3264E" w:rsidRPr="00C3264E">
        <w:rPr>
          <w:b/>
          <w:i/>
        </w:rPr>
        <w:t>quality</w:t>
      </w:r>
      <w:r w:rsidR="00C3264E">
        <w:t>.</w:t>
      </w:r>
    </w:p>
    <w:p w14:paraId="4431C6BC" w14:textId="277AE3DB" w:rsidR="003F7B22" w:rsidRPr="00B727B9" w:rsidRDefault="00101F4D">
      <w:r>
        <w:t>B</w:t>
      </w:r>
      <w:r w:rsidR="008D7FB2" w:rsidRPr="00075DA4">
        <w:t>y reducing I/O-dependence</w:t>
      </w:r>
      <w:r w:rsidR="00647E70" w:rsidRPr="00075DA4">
        <w:t xml:space="preserve"> and dataflow bandwidth</w:t>
      </w:r>
      <w:r w:rsidR="008D7FB2" w:rsidRPr="00075DA4">
        <w:t xml:space="preserve">, </w:t>
      </w:r>
      <w:r w:rsidR="00A14C72" w:rsidRPr="00075DA4">
        <w:t xml:space="preserve">these thrusts will form the basis of </w:t>
      </w:r>
      <w:r w:rsidR="00A841B7">
        <w:t xml:space="preserve">a hardware accelerator </w:t>
      </w:r>
      <w:r w:rsidR="00092D2C" w:rsidRPr="00075DA4">
        <w:t>towards ultra-low power panoramic capture with high spatiotemporal resolution</w:t>
      </w:r>
      <w:r w:rsidR="00860DA0" w:rsidRPr="00075DA4">
        <w:t>.</w:t>
      </w:r>
    </w:p>
    <w:p w14:paraId="42C80550" w14:textId="0DFA8A08" w:rsidR="00506ECA" w:rsidRPr="008C71C3" w:rsidRDefault="003F7B22" w:rsidP="00704630">
      <w:pPr>
        <w:pStyle w:val="Heading2"/>
      </w:pPr>
      <w:r w:rsidRPr="00FE041B">
        <w:rPr>
          <w:noProof/>
        </w:rPr>
        <w:lastRenderedPageBreak/>
        <mc:AlternateContent>
          <mc:Choice Requires="wps">
            <w:drawing>
              <wp:anchor distT="0" distB="0" distL="114300" distR="114300" simplePos="0" relativeHeight="251683840" behindDoc="0" locked="0" layoutInCell="1" allowOverlap="1" wp14:anchorId="2EF5303A" wp14:editId="11C93935">
                <wp:simplePos x="0" y="0"/>
                <wp:positionH relativeFrom="column">
                  <wp:posOffset>-61217</wp:posOffset>
                </wp:positionH>
                <wp:positionV relativeFrom="paragraph">
                  <wp:posOffset>128270</wp:posOffset>
                </wp:positionV>
                <wp:extent cx="6059170" cy="2616835"/>
                <wp:effectExtent l="0" t="0" r="36830" b="24765"/>
                <wp:wrapSquare wrapText="bothSides"/>
                <wp:docPr id="11" name="Rectangle 11"/>
                <wp:cNvGraphicFramePr/>
                <a:graphic xmlns:a="http://schemas.openxmlformats.org/drawingml/2006/main">
                  <a:graphicData uri="http://schemas.microsoft.com/office/word/2010/wordprocessingShape">
                    <wps:wsp>
                      <wps:cNvSpPr/>
                      <wps:spPr>
                        <a:xfrm>
                          <a:off x="0" y="0"/>
                          <a:ext cx="6059170" cy="2616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EB5CB8" w14:textId="32A7C442" w:rsidR="00E1591F" w:rsidRPr="00221A2D" w:rsidRDefault="00E1591F" w:rsidP="00221A2D">
                            <w:pPr>
                              <w:jc w:val="center"/>
                              <w:rPr>
                                <w:color w:val="000000" w:themeColor="text1"/>
                              </w:rPr>
                            </w:pPr>
                            <w:r>
                              <w:rPr>
                                <w:noProof/>
                                <w:color w:val="000000" w:themeColor="text1"/>
                              </w:rPr>
                              <w:drawing>
                                <wp:inline distT="0" distB="0" distL="0" distR="0" wp14:anchorId="426658CA" wp14:editId="4D3383F3">
                                  <wp:extent cx="3989100" cy="1991092"/>
                                  <wp:effectExtent l="0" t="0" r="0" b="0"/>
                                  <wp:docPr id="6" name="Picture 6" descr="Samsung-GRO-Figures/feature-reg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sung-GRO-Figures/feature-region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29986" cy="2011500"/>
                                          </a:xfrm>
                                          <a:prstGeom prst="rect">
                                            <a:avLst/>
                                          </a:prstGeom>
                                          <a:noFill/>
                                          <a:ln>
                                            <a:noFill/>
                                          </a:ln>
                                        </pic:spPr>
                                      </pic:pic>
                                    </a:graphicData>
                                  </a:graphic>
                                </wp:inline>
                              </w:drawing>
                            </w:r>
                          </w:p>
                          <w:p w14:paraId="018B91F2" w14:textId="584E2F66" w:rsidR="00E1591F" w:rsidRPr="00221A2D" w:rsidRDefault="00E1591F" w:rsidP="00221A2D">
                            <w:pPr>
                              <w:jc w:val="center"/>
                              <w:rPr>
                                <w:i/>
                                <w:color w:val="000000" w:themeColor="text1"/>
                              </w:rPr>
                            </w:pPr>
                            <w:r w:rsidRPr="00221A2D">
                              <w:rPr>
                                <w:i/>
                                <w:color w:val="000000" w:themeColor="text1"/>
                              </w:rPr>
                              <w:t xml:space="preserve">Fig. 3: Feature correspondence </w:t>
                            </w:r>
                            <w:r>
                              <w:rPr>
                                <w:i/>
                                <w:color w:val="000000" w:themeColor="text1"/>
                              </w:rPr>
                              <w:t>i</w:t>
                            </w:r>
                            <w:r w:rsidRPr="00221A2D">
                              <w:rPr>
                                <w:i/>
                                <w:color w:val="000000" w:themeColor="text1"/>
                              </w:rPr>
                              <w:t>s regionally paired</w:t>
                            </w:r>
                            <w:r>
                              <w:rPr>
                                <w:i/>
                                <w:color w:val="000000" w:themeColor="text1"/>
                              </w:rPr>
                              <w:t xml:space="preserve"> across fisheye images, e.g., a correspondence pair appears in J. both images. Consequently, each correspondence hardware block needs to work only on small regions of pixels.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EF5303A" id="Rectangle 11" o:spid="_x0000_s1028" style="position:absolute;margin-left:-4.8pt;margin-top:10.1pt;width:477.1pt;height:206.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" fillcolor="white [3212]" strokecolor="white [3212]" strokeweight="1.5pt">
                <v:stroke endcap="round"/>
                <v:textbox>
                  <w:txbxContent>
                    <w:p w14:paraId="41EB5CB8" w14:textId="32A7C442" w:rsidR="00E1591F" w:rsidRPr="00221A2D" w:rsidRDefault="00E1591F" w:rsidP="00221A2D">
                      <w:pPr>
                        <w:jc w:val="center"/>
                        <w:rPr>
                          <w:color w:val="000000" w:themeColor="text1"/>
                        </w:rPr>
                      </w:pPr>
                      <w:r>
                        <w:rPr>
                          <w:noProof/>
                          <w:color w:val="000000" w:themeColor="text1"/>
                        </w:rPr>
                        <w:drawing>
                          <wp:inline distT="0" distB="0" distL="0" distR="0" wp14:anchorId="426658CA" wp14:editId="4D3383F3">
                            <wp:extent cx="3989100" cy="1991092"/>
                            <wp:effectExtent l="0" t="0" r="0" b="0"/>
                            <wp:docPr id="6" name="Picture 6" descr="Samsung-GRO-Figures/feature-reg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sung-GRO-Figures/feature-region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29986" cy="2011500"/>
                                    </a:xfrm>
                                    <a:prstGeom prst="rect">
                                      <a:avLst/>
                                    </a:prstGeom>
                                    <a:noFill/>
                                    <a:ln>
                                      <a:noFill/>
                                    </a:ln>
                                  </pic:spPr>
                                </pic:pic>
                              </a:graphicData>
                            </a:graphic>
                          </wp:inline>
                        </w:drawing>
                      </w:r>
                    </w:p>
                    <w:p w14:paraId="018B91F2" w14:textId="584E2F66" w:rsidR="00E1591F" w:rsidRPr="00221A2D" w:rsidRDefault="00E1591F" w:rsidP="00221A2D">
                      <w:pPr>
                        <w:jc w:val="center"/>
                        <w:rPr>
                          <w:i/>
                          <w:color w:val="000000" w:themeColor="text1"/>
                        </w:rPr>
                      </w:pPr>
                      <w:r w:rsidRPr="00221A2D">
                        <w:rPr>
                          <w:i/>
                          <w:color w:val="000000" w:themeColor="text1"/>
                        </w:rPr>
                        <w:t xml:space="preserve">Fig. 3: Feature correspondence </w:t>
                      </w:r>
                      <w:r>
                        <w:rPr>
                          <w:i/>
                          <w:color w:val="000000" w:themeColor="text1"/>
                        </w:rPr>
                        <w:t>i</w:t>
                      </w:r>
                      <w:r w:rsidRPr="00221A2D">
                        <w:rPr>
                          <w:i/>
                          <w:color w:val="000000" w:themeColor="text1"/>
                        </w:rPr>
                        <w:t>s regionally paired</w:t>
                      </w:r>
                      <w:r>
                        <w:rPr>
                          <w:i/>
                          <w:color w:val="000000" w:themeColor="text1"/>
                        </w:rPr>
                        <w:t xml:space="preserve"> across fisheye images, e.g., a correspondence pair appears in J. both images. Consequently, each correspondence hardware block needs to work only on small regions of pixels.</w:t>
                      </w:r>
                    </w:p>
                  </w:txbxContent>
                </v:textbox>
                <w10:wrap type="square"/>
              </v:rect>
            </w:pict>
          </mc:Fallback>
        </mc:AlternateContent>
      </w:r>
      <w:r w:rsidR="005A7D3B" w:rsidRPr="008C71C3">
        <w:t xml:space="preserve">Thrust 1: </w:t>
      </w:r>
      <w:r w:rsidR="006D4A6E">
        <w:t>S</w:t>
      </w:r>
      <w:r w:rsidR="00A1686F" w:rsidRPr="008C71C3">
        <w:t xml:space="preserve">treaming </w:t>
      </w:r>
      <w:r w:rsidR="006D4A6E">
        <w:t>Architecture for S</w:t>
      </w:r>
      <w:r w:rsidR="00A1686F" w:rsidRPr="008C71C3">
        <w:t xml:space="preserve">pherical </w:t>
      </w:r>
      <w:r w:rsidR="006D4A6E">
        <w:t>P</w:t>
      </w:r>
      <w:r w:rsidR="00DB1CF6">
        <w:t xml:space="preserve">anoramic </w:t>
      </w:r>
      <w:r w:rsidR="006D4A6E">
        <w:t>Projection M</w:t>
      </w:r>
      <w:r w:rsidR="00A1686F" w:rsidRPr="008C71C3">
        <w:t>apping</w:t>
      </w:r>
    </w:p>
    <w:p w14:paraId="0B26510F" w14:textId="42819AFB" w:rsidR="003A3FC7" w:rsidRDefault="00970592" w:rsidP="00C5111E">
      <w:r>
        <w:t xml:space="preserve">Towards </w:t>
      </w:r>
      <w:r w:rsidR="00C42503">
        <w:t xml:space="preserve">an </w:t>
      </w:r>
      <w:r>
        <w:t>ultra-low power</w:t>
      </w:r>
      <w:r w:rsidR="00C42503">
        <w:t xml:space="preserve"> system architecture</w:t>
      </w:r>
      <w:r>
        <w:t>, a</w:t>
      </w:r>
      <w:r w:rsidR="0094101A">
        <w:t xml:space="preserve"> chief</w:t>
      </w:r>
      <w:r w:rsidR="00446BE2">
        <w:t xml:space="preserve"> goal </w:t>
      </w:r>
      <w:r w:rsidR="0094101A">
        <w:t xml:space="preserve">is to </w:t>
      </w:r>
      <w:r w:rsidR="00977E32">
        <w:t>e</w:t>
      </w:r>
      <w:r w:rsidR="0093083C">
        <w:t>liminate dependence on DRAM and file access</w:t>
      </w:r>
      <w:r w:rsidR="0094101A">
        <w:t xml:space="preserve"> while achieving the tasks necessary to generate high-quality equirectangular images</w:t>
      </w:r>
      <w:r w:rsidR="00774DC9">
        <w:t xml:space="preserve"> from fisheye sensor data</w:t>
      </w:r>
      <w:r w:rsidR="0093083C">
        <w:t>.</w:t>
      </w:r>
      <w:r w:rsidR="00977E32">
        <w:t xml:space="preserve"> </w:t>
      </w:r>
      <w:r w:rsidR="00CB1A33">
        <w:t xml:space="preserve">Our key insight is that the processing stages are highly parallelizable, with </w:t>
      </w:r>
      <w:r w:rsidR="00FE041B">
        <w:t xml:space="preserve">high </w:t>
      </w:r>
      <w:r w:rsidR="00CB1A33">
        <w:t xml:space="preserve">spatial </w:t>
      </w:r>
      <w:r w:rsidR="00FE041B">
        <w:t>locality</w:t>
      </w:r>
      <w:r w:rsidR="00CB1A33">
        <w:t xml:space="preserve"> </w:t>
      </w:r>
      <w:r w:rsidR="00FE041B">
        <w:t>to</w:t>
      </w:r>
      <w:r w:rsidR="00CB1A33">
        <w:t xml:space="preserve"> both input and output data. We </w:t>
      </w:r>
      <w:r w:rsidR="00FE041B">
        <w:t xml:space="preserve">can </w:t>
      </w:r>
      <w:r w:rsidR="00CB1A33">
        <w:t>leverage this insight</w:t>
      </w:r>
      <w:r w:rsidR="00FE041B">
        <w:t xml:space="preserve"> to design streaming image correspondence operations, which can be used to guide streaming projection and blend operations</w:t>
      </w:r>
      <w:r w:rsidR="00977E32">
        <w:t xml:space="preserve">. </w:t>
      </w:r>
    </w:p>
    <w:p w14:paraId="32014F0A" w14:textId="137804EB" w:rsidR="00C51436" w:rsidRPr="00FE041B" w:rsidRDefault="00C51436" w:rsidP="00704630">
      <w:pPr>
        <w:pStyle w:val="Heading3"/>
      </w:pPr>
      <w:r w:rsidRPr="00FE041B">
        <w:t>Streaming feature detection and correspondence</w:t>
      </w:r>
    </w:p>
    <w:p w14:paraId="334BD362" w14:textId="15763AB3" w:rsidR="00704630" w:rsidRDefault="00704630" w:rsidP="00C5111E">
      <w:r>
        <w:t xml:space="preserve">We </w:t>
      </w:r>
      <w:r w:rsidR="006A65BF">
        <w:t>propose</w:t>
      </w:r>
      <w:r>
        <w:t xml:space="preserve"> a</w:t>
      </w:r>
      <w:r w:rsidR="006A65BF">
        <w:t>n architecture for</w:t>
      </w:r>
      <w:r>
        <w:t xml:space="preserve"> feature detection and correspondence that </w:t>
      </w:r>
      <w:r w:rsidR="006A65BF">
        <w:t>makes</w:t>
      </w:r>
      <w:r>
        <w:t xml:space="preserve"> </w:t>
      </w:r>
      <w:r w:rsidR="006A65BF">
        <w:t xml:space="preserve">effective use of spatial locality towards </w:t>
      </w:r>
      <w:r>
        <w:t xml:space="preserve">line buffers </w:t>
      </w:r>
      <w:r w:rsidR="00B74074">
        <w:t>and divide-and-conquer</w:t>
      </w:r>
      <w:r w:rsidR="00843D84">
        <w:t>, allowing an independence from random-access memory</w:t>
      </w:r>
      <w:r w:rsidR="00B74074">
        <w:t>.</w:t>
      </w:r>
      <w:r w:rsidR="00182017">
        <w:t xml:space="preserve"> We expect that features detection and correspondence operations can be derived from standard corner-based algorithms, but propose to study novel hardware designs for area-efficiency and energy-efficiency.</w:t>
      </w:r>
    </w:p>
    <w:p w14:paraId="51E94FCA" w14:textId="1191D079" w:rsidR="00843D84" w:rsidRDefault="00843D84" w:rsidP="00C5111E">
      <w:r>
        <w:t xml:space="preserve">As shown in Figure </w:t>
      </w:r>
      <w:r w:rsidR="007C2130">
        <w:t>3</w:t>
      </w:r>
      <w:r>
        <w:t>, we observe that r</w:t>
      </w:r>
      <w:r w:rsidR="006A65BF">
        <w:t>elevant</w:t>
      </w:r>
      <w:r>
        <w:t xml:space="preserve"> feature comparison and matching across pairs of </w:t>
      </w:r>
      <w:r w:rsidR="006921C5">
        <w:t>frames</w:t>
      </w:r>
      <w:r>
        <w:t xml:space="preserve"> occur near the same </w:t>
      </w:r>
      <w:r w:rsidR="006921C5">
        <w:t>frame</w:t>
      </w:r>
      <w:r>
        <w:t xml:space="preserve"> rows</w:t>
      </w:r>
      <w:r w:rsidR="003737C9">
        <w:t>, isolated to overlapping regions</w:t>
      </w:r>
      <w:r w:rsidR="00336C25">
        <w:t xml:space="preserve"> of interest</w:t>
      </w:r>
      <w:r>
        <w:t>. As feature detection and description is a spatially-local operation, we only have to store pixel data from a limited number of rows. Through our proposed research, we will study the tradeoff between feature correspondence quality and number of pixel rows to store. This will allow a memory-less architecture, while minimizing line buffer hardware requirements.</w:t>
      </w:r>
      <w:r w:rsidR="00D41D61" w:rsidRPr="00D41D61">
        <w:rPr>
          <w:noProof/>
        </w:rPr>
        <w:t xml:space="preserve"> </w:t>
      </w:r>
    </w:p>
    <w:p w14:paraId="1827928F" w14:textId="66B1781E" w:rsidR="00977E32" w:rsidRDefault="002C372A" w:rsidP="00725C66">
      <w:r>
        <w:t>The hardware resources</w:t>
      </w:r>
      <w:r w:rsidR="00843D84">
        <w:t xml:space="preserve"> </w:t>
      </w:r>
      <w:r w:rsidR="00DF1451">
        <w:t xml:space="preserve">and energy consumption </w:t>
      </w:r>
      <w:r w:rsidR="00843D84">
        <w:t xml:space="preserve">of feature detection and matching hardware units </w:t>
      </w:r>
      <w:r w:rsidR="006539E6">
        <w:t xml:space="preserve">has a quadratic </w:t>
      </w:r>
      <w:r w:rsidR="004F591A">
        <w:t>dependen</w:t>
      </w:r>
      <w:r w:rsidR="006539E6">
        <w:t>ce</w:t>
      </w:r>
      <w:r w:rsidR="00843D84">
        <w:t xml:space="preserve"> </w:t>
      </w:r>
      <w:r w:rsidR="00291646">
        <w:t>(</w:t>
      </w:r>
      <w:r w:rsidR="00291646" w:rsidRPr="00F0701A">
        <w:rPr>
          <w:i/>
        </w:rPr>
        <w:t>N</w:t>
      </w:r>
      <w:r w:rsidR="00291646" w:rsidRPr="00F0701A">
        <w:rPr>
          <w:i/>
          <w:vertAlign w:val="superscript"/>
        </w:rPr>
        <w:t>2</w:t>
      </w:r>
      <w:r w:rsidR="00291646">
        <w:t xml:space="preserve">) </w:t>
      </w:r>
      <w:r w:rsidR="00843D84">
        <w:t xml:space="preserve">on the </w:t>
      </w:r>
      <w:r w:rsidR="00C46321">
        <w:t xml:space="preserve">size of the input region </w:t>
      </w:r>
      <w:r w:rsidR="007B267D">
        <w:t>(</w:t>
      </w:r>
      <w:r w:rsidR="007B267D" w:rsidRPr="007B267D">
        <w:rPr>
          <w:i/>
        </w:rPr>
        <w:t>N</w:t>
      </w:r>
      <w:r w:rsidR="007B267D">
        <w:t xml:space="preserve">) </w:t>
      </w:r>
      <w:r w:rsidR="00C46321">
        <w:t>–</w:t>
      </w:r>
      <w:r w:rsidR="00DE683F">
        <w:t xml:space="preserve"> </w:t>
      </w:r>
      <w:r w:rsidR="00C46321">
        <w:t xml:space="preserve">we assume that features are evenly distributed across input regions, and </w:t>
      </w:r>
      <w:r w:rsidR="00DE683F">
        <w:t xml:space="preserve">the hardware must account for </w:t>
      </w:r>
      <w:r w:rsidR="00C46321">
        <w:t xml:space="preserve">all </w:t>
      </w:r>
      <w:r w:rsidR="00DE683F">
        <w:t>combinations of feature pairs across the two images</w:t>
      </w:r>
      <w:r w:rsidR="00286C94">
        <w:t>.</w:t>
      </w:r>
      <w:r w:rsidR="00DE683F">
        <w:t xml:space="preserve"> </w:t>
      </w:r>
      <w:r w:rsidR="006B69B0">
        <w:t xml:space="preserve">Fortunately, while depth-disparity causes features to appear in </w:t>
      </w:r>
      <w:r w:rsidR="00CE5105">
        <w:t xml:space="preserve">slightly </w:t>
      </w:r>
      <w:r w:rsidR="006B69B0">
        <w:t xml:space="preserve">different pixel locations, we can declare paired regions in each fisheye </w:t>
      </w:r>
      <w:r w:rsidR="006921C5">
        <w:t>frame</w:t>
      </w:r>
      <w:r w:rsidR="006B69B0">
        <w:t xml:space="preserve"> where features are likely to match. </w:t>
      </w:r>
      <w:r w:rsidR="00887691">
        <w:t xml:space="preserve">We can leverage this </w:t>
      </w:r>
      <w:r w:rsidR="006B69B0">
        <w:t>observ</w:t>
      </w:r>
      <w:r w:rsidR="007E4270">
        <w:t>ation to reduce hardware area by reducing the size of the input region to (</w:t>
      </w:r>
      <w:r w:rsidR="007E4270" w:rsidRPr="00F0701A">
        <w:rPr>
          <w:i/>
        </w:rPr>
        <w:t>N/k</w:t>
      </w:r>
      <w:r w:rsidR="007E4270">
        <w:t xml:space="preserve">). </w:t>
      </w:r>
      <w:r w:rsidR="00F0701A">
        <w:t>This can allow us a variety of design optimizations, such as</w:t>
      </w:r>
      <w:r w:rsidR="006B69B0">
        <w:t xml:space="preserve"> </w:t>
      </w:r>
      <w:r w:rsidR="0086179A">
        <w:t>building</w:t>
      </w:r>
      <w:r w:rsidR="00F62AEB">
        <w:t xml:space="preserve"> </w:t>
      </w:r>
      <w:r w:rsidR="00F0701A">
        <w:rPr>
          <w:i/>
        </w:rPr>
        <w:t xml:space="preserve">k </w:t>
      </w:r>
      <w:r w:rsidR="00F62AEB">
        <w:t xml:space="preserve">parallel </w:t>
      </w:r>
      <w:r w:rsidR="00A84E5E">
        <w:t xml:space="preserve">feature detection/matching </w:t>
      </w:r>
      <w:r w:rsidR="00B75A1A">
        <w:t xml:space="preserve">units with </w:t>
      </w:r>
      <w:r w:rsidR="00F0701A">
        <w:t>(</w:t>
      </w:r>
      <w:r w:rsidR="00F0701A" w:rsidRPr="00F0701A">
        <w:rPr>
          <w:i/>
        </w:rPr>
        <w:t>N/k</w:t>
      </w:r>
      <w:r w:rsidR="00F0701A">
        <w:t xml:space="preserve">) input region size </w:t>
      </w:r>
      <w:r w:rsidR="00A84E5E">
        <w:t>(</w:t>
      </w:r>
      <w:r w:rsidR="00A84E5E" w:rsidRPr="00F0701A">
        <w:rPr>
          <w:i/>
        </w:rPr>
        <w:t>k</w:t>
      </w:r>
      <w:r w:rsidR="00A84E5E">
        <w:t>(</w:t>
      </w:r>
      <w:r w:rsidR="00A84E5E" w:rsidRPr="00F0701A">
        <w:rPr>
          <w:i/>
        </w:rPr>
        <w:t>N/k</w:t>
      </w:r>
      <w:r w:rsidR="00A84E5E">
        <w:t>)</w:t>
      </w:r>
      <w:r w:rsidR="00A84E5E" w:rsidRPr="006B69B0">
        <w:rPr>
          <w:vertAlign w:val="superscript"/>
        </w:rPr>
        <w:t>2</w:t>
      </w:r>
      <w:r w:rsidR="00A84E5E">
        <w:t xml:space="preserve"> </w:t>
      </w:r>
      <w:r w:rsidR="006B69B0">
        <w:t xml:space="preserve">= </w:t>
      </w:r>
      <w:r w:rsidR="006B69B0" w:rsidRPr="00F0701A">
        <w:rPr>
          <w:i/>
        </w:rPr>
        <w:t>N</w:t>
      </w:r>
      <w:r w:rsidR="006B69B0" w:rsidRPr="00F0701A">
        <w:rPr>
          <w:i/>
          <w:vertAlign w:val="superscript"/>
        </w:rPr>
        <w:t>2</w:t>
      </w:r>
      <w:r w:rsidR="006B69B0" w:rsidRPr="00F0701A">
        <w:rPr>
          <w:i/>
        </w:rPr>
        <w:t>/k</w:t>
      </w:r>
      <w:r w:rsidR="006B69B0">
        <w:t xml:space="preserve"> &lt; </w:t>
      </w:r>
      <w:r w:rsidR="006B69B0" w:rsidRPr="00F0701A">
        <w:rPr>
          <w:i/>
        </w:rPr>
        <w:t>N</w:t>
      </w:r>
      <w:r w:rsidR="00A84E5E" w:rsidRPr="006B69B0">
        <w:rPr>
          <w:vertAlign w:val="superscript"/>
        </w:rPr>
        <w:t>2</w:t>
      </w:r>
      <w:r w:rsidR="005305D4">
        <w:t>)</w:t>
      </w:r>
      <w:r w:rsidR="006B69B0">
        <w:t xml:space="preserve">. </w:t>
      </w:r>
      <w:r w:rsidR="00286C94">
        <w:t>Through our proposed research, we</w:t>
      </w:r>
      <w:r w:rsidR="006B69B0">
        <w:t xml:space="preserve"> will study these and other divide-and-conquer decisions, as well as studying </w:t>
      </w:r>
      <w:r w:rsidR="00286C94">
        <w:t>the appropriate size of input region to minimize hardware area for feature detection</w:t>
      </w:r>
      <w:r w:rsidR="006735DA">
        <w:t xml:space="preserve">. </w:t>
      </w:r>
    </w:p>
    <w:p w14:paraId="3E18162A" w14:textId="35F0EB19" w:rsidR="00725C66" w:rsidRPr="00414ED4" w:rsidRDefault="00725C66">
      <w:r>
        <w:t xml:space="preserve">While we plan to execute the feature detection and matching directly on fisheye-captured pixels, we may require a projection to a rectangular format for sufficient feature matching. While this would be </w:t>
      </w:r>
      <w:r w:rsidR="00050D71">
        <w:t xml:space="preserve">a vital </w:t>
      </w:r>
      <w:r>
        <w:t xml:space="preserve">implementation detail for correctness of operation, such projection is not central to our work. Instead, our research contributions target the design of area-efficient and energy-efficient feature detection and </w:t>
      </w:r>
      <w:r w:rsidR="00155BC4">
        <w:t>correspondence</w:t>
      </w:r>
      <w:r>
        <w:t xml:space="preserve"> hardware by reducing input dependencies. </w:t>
      </w:r>
    </w:p>
    <w:p w14:paraId="2A2AE338" w14:textId="6950B3AF" w:rsidR="001B6A44" w:rsidRDefault="006D0B5F" w:rsidP="00725C66">
      <w:pPr>
        <w:pStyle w:val="Heading3"/>
      </w:pPr>
      <w:r>
        <w:rPr>
          <w:noProof/>
        </w:rPr>
        <w:lastRenderedPageBreak/>
        <mc:AlternateContent>
          <mc:Choice Requires="wps">
            <w:drawing>
              <wp:anchor distT="0" distB="0" distL="114300" distR="114300" simplePos="0" relativeHeight="251672576" behindDoc="0" locked="0" layoutInCell="1" allowOverlap="1" wp14:anchorId="44A8B62F" wp14:editId="44780EDA">
                <wp:simplePos x="0" y="0"/>
                <wp:positionH relativeFrom="column">
                  <wp:posOffset>50800</wp:posOffset>
                </wp:positionH>
                <wp:positionV relativeFrom="paragraph">
                  <wp:posOffset>114300</wp:posOffset>
                </wp:positionV>
                <wp:extent cx="5942965" cy="3202940"/>
                <wp:effectExtent l="0" t="0" r="0" b="0"/>
                <wp:wrapSquare wrapText="bothSides"/>
                <wp:docPr id="15" name="Rectangle 15"/>
                <wp:cNvGraphicFramePr/>
                <a:graphic xmlns:a="http://schemas.openxmlformats.org/drawingml/2006/main">
                  <a:graphicData uri="http://schemas.microsoft.com/office/word/2010/wordprocessingShape">
                    <wps:wsp>
                      <wps:cNvSpPr/>
                      <wps:spPr>
                        <a:xfrm>
                          <a:off x="0" y="0"/>
                          <a:ext cx="5942965" cy="32029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680591" w14:textId="5A20CD80" w:rsidR="00E1591F" w:rsidRPr="00AA0656" w:rsidRDefault="00E1591F" w:rsidP="00AA0656">
                            <w:pPr>
                              <w:jc w:val="center"/>
                              <w:rPr>
                                <w:color w:val="000000" w:themeColor="text1"/>
                              </w:rPr>
                            </w:pPr>
                            <w:r w:rsidRPr="00AA0656">
                              <w:rPr>
                                <w:color w:val="000000" w:themeColor="text1"/>
                              </w:rPr>
                              <w:t>Equirectangular Output:</w:t>
                            </w:r>
                            <w:r>
                              <w:rPr>
                                <w:color w:val="000000" w:themeColor="text1"/>
                              </w:rPr>
                              <w:br/>
                            </w:r>
                            <w:r w:rsidRPr="00A9726C">
                              <w:rPr>
                                <w:i/>
                                <w:noProof/>
                                <w:color w:val="000000" w:themeColor="text1"/>
                              </w:rPr>
                              <w:drawing>
                                <wp:inline distT="0" distB="0" distL="0" distR="0" wp14:anchorId="3E2DA037" wp14:editId="79A7D688">
                                  <wp:extent cx="3909332" cy="1094995"/>
                                  <wp:effectExtent l="0" t="0" r="2540" b="0"/>
                                  <wp:docPr id="13" name="Picture 13" descr="Samsung-GRO-Figures/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msung-GRO-Figures/4b.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21778" b="21778"/>
                                          <a:stretch/>
                                        </pic:blipFill>
                                        <pic:spPr bwMode="auto">
                                          <a:xfrm>
                                            <a:off x="0" y="0"/>
                                            <a:ext cx="4107555" cy="1150517"/>
                                          </a:xfrm>
                                          <a:prstGeom prst="rect">
                                            <a:avLst/>
                                          </a:prstGeom>
                                          <a:noFill/>
                                          <a:ln>
                                            <a:noFill/>
                                          </a:ln>
                                          <a:extLst>
                                            <a:ext uri="{53640926-AAD7-44D8-BBD7-CCE9431645EC}">
                                              <a14:shadowObscured xmlns:a14="http://schemas.microsoft.com/office/drawing/2010/main"/>
                                            </a:ext>
                                          </a:extLst>
                                        </pic:spPr>
                                      </pic:pic>
                                    </a:graphicData>
                                  </a:graphic>
                                </wp:inline>
                              </w:drawing>
                            </w:r>
                          </w:p>
                          <w:p w14:paraId="4CB7B7F8" w14:textId="2490DD95" w:rsidR="00E1591F" w:rsidRPr="002243A5" w:rsidRDefault="00E1591F" w:rsidP="00AA0656">
                            <w:pPr>
                              <w:jc w:val="center"/>
                              <w:rPr>
                                <w:color w:val="000000" w:themeColor="text1"/>
                              </w:rPr>
                            </w:pPr>
                            <w:r w:rsidRPr="002243A5">
                              <w:rPr>
                                <w:color w:val="000000" w:themeColor="text1"/>
                              </w:rPr>
                              <w:t>Input Fisheye Frames:</w:t>
                            </w:r>
                            <w:r w:rsidRPr="002243A5">
                              <w:rPr>
                                <w:color w:val="000000" w:themeColor="text1"/>
                              </w:rPr>
                              <w:br/>
                            </w:r>
                            <w:r w:rsidRPr="002243A5">
                              <w:rPr>
                                <w:noProof/>
                                <w:color w:val="000000" w:themeColor="text1"/>
                              </w:rPr>
                              <w:drawing>
                                <wp:inline distT="0" distB="0" distL="0" distR="0" wp14:anchorId="0192F794" wp14:editId="6AC98766">
                                  <wp:extent cx="5732689" cy="1005797"/>
                                  <wp:effectExtent l="0" t="0" r="8255" b="10795"/>
                                  <wp:docPr id="10" name="Picture 10" descr="Samsung-GRO-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sung-GRO-Figures/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27337" b="36754"/>
                                          <a:stretch/>
                                        </pic:blipFill>
                                        <pic:spPr bwMode="auto">
                                          <a:xfrm>
                                            <a:off x="0" y="0"/>
                                            <a:ext cx="5978403" cy="1048907"/>
                                          </a:xfrm>
                                          <a:prstGeom prst="rect">
                                            <a:avLst/>
                                          </a:prstGeom>
                                          <a:noFill/>
                                          <a:ln>
                                            <a:noFill/>
                                          </a:ln>
                                          <a:extLst>
                                            <a:ext uri="{53640926-AAD7-44D8-BBD7-CCE9431645EC}">
                                              <a14:shadowObscured xmlns:a14="http://schemas.microsoft.com/office/drawing/2010/main"/>
                                            </a:ext>
                                          </a:extLst>
                                        </pic:spPr>
                                      </pic:pic>
                                    </a:graphicData>
                                  </a:graphic>
                                </wp:inline>
                              </w:drawing>
                            </w:r>
                          </w:p>
                          <w:p w14:paraId="04D6C5D7" w14:textId="3D5617FD" w:rsidR="00E1591F" w:rsidRPr="00A9726C" w:rsidRDefault="00E1591F" w:rsidP="00C5111E">
                            <w:pPr>
                              <w:rPr>
                                <w:i/>
                                <w:color w:val="000000" w:themeColor="text1"/>
                              </w:rPr>
                            </w:pPr>
                            <w:r w:rsidRPr="00A9726C">
                              <w:rPr>
                                <w:i/>
                                <w:color w:val="000000" w:themeColor="text1"/>
                              </w:rPr>
                              <w:t>Fig. 4: Generating an equirectangular output patch (top) requires streaming input dependencies (bottom), including mapped input region (red square) and nearby feature correspondences (green dots). Potential dependencies (yellow region) must be temporarily held in line buffers.</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A8B62F" id="Rectangle 15" o:spid="_x0000_s1029" style="position:absolute;margin-left:4pt;margin-top:9pt;width:467.95pt;height:252.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" filled="f" stroked="f" strokeweight="1.5pt">
                <v:stroke endcap="round"/>
                <v:textbox inset=",0,,0">
                  <w:txbxContent>
                    <w:p w14:paraId="79680591" w14:textId="5A20CD80" w:rsidR="00E1591F" w:rsidRPr="00AA0656" w:rsidRDefault="00E1591F" w:rsidP="00AA0656">
                      <w:pPr>
                        <w:jc w:val="center"/>
                        <w:rPr>
                          <w:color w:val="000000" w:themeColor="text1"/>
                        </w:rPr>
                      </w:pPr>
                      <w:r w:rsidRPr="00AA0656">
                        <w:rPr>
                          <w:color w:val="000000" w:themeColor="text1"/>
                        </w:rPr>
                        <w:t>Equirectangular Output:</w:t>
                      </w:r>
                      <w:r>
                        <w:rPr>
                          <w:color w:val="000000" w:themeColor="text1"/>
                        </w:rPr>
                        <w:br/>
                      </w:r>
                      <w:r w:rsidRPr="00A9726C">
                        <w:rPr>
                          <w:i/>
                          <w:noProof/>
                          <w:color w:val="000000" w:themeColor="text1"/>
                        </w:rPr>
                        <w:drawing>
                          <wp:inline distT="0" distB="0" distL="0" distR="0" wp14:anchorId="3E2DA037" wp14:editId="79A7D688">
                            <wp:extent cx="3909332" cy="1094995"/>
                            <wp:effectExtent l="0" t="0" r="2540" b="0"/>
                            <wp:docPr id="13" name="Picture 13" descr="Samsung-GRO-Figures/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msung-GRO-Figures/4b.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21778" b="21778"/>
                                    <a:stretch/>
                                  </pic:blipFill>
                                  <pic:spPr bwMode="auto">
                                    <a:xfrm>
                                      <a:off x="0" y="0"/>
                                      <a:ext cx="4107555" cy="1150517"/>
                                    </a:xfrm>
                                    <a:prstGeom prst="rect">
                                      <a:avLst/>
                                    </a:prstGeom>
                                    <a:noFill/>
                                    <a:ln>
                                      <a:noFill/>
                                    </a:ln>
                                    <a:extLst>
                                      <a:ext uri="{53640926-AAD7-44D8-BBD7-CCE9431645EC}">
                                        <a14:shadowObscured xmlns:a14="http://schemas.microsoft.com/office/drawing/2010/main"/>
                                      </a:ext>
                                    </a:extLst>
                                  </pic:spPr>
                                </pic:pic>
                              </a:graphicData>
                            </a:graphic>
                          </wp:inline>
                        </w:drawing>
                      </w:r>
                    </w:p>
                    <w:p w14:paraId="4CB7B7F8" w14:textId="2490DD95" w:rsidR="00E1591F" w:rsidRPr="002243A5" w:rsidRDefault="00E1591F" w:rsidP="00AA0656">
                      <w:pPr>
                        <w:jc w:val="center"/>
                        <w:rPr>
                          <w:color w:val="000000" w:themeColor="text1"/>
                        </w:rPr>
                      </w:pPr>
                      <w:r w:rsidRPr="002243A5">
                        <w:rPr>
                          <w:color w:val="000000" w:themeColor="text1"/>
                        </w:rPr>
                        <w:t>Input Fisheye Frames:</w:t>
                      </w:r>
                      <w:r w:rsidRPr="002243A5">
                        <w:rPr>
                          <w:color w:val="000000" w:themeColor="text1"/>
                        </w:rPr>
                        <w:br/>
                      </w:r>
                      <w:r w:rsidRPr="002243A5">
                        <w:rPr>
                          <w:noProof/>
                          <w:color w:val="000000" w:themeColor="text1"/>
                        </w:rPr>
                        <w:drawing>
                          <wp:inline distT="0" distB="0" distL="0" distR="0" wp14:anchorId="0192F794" wp14:editId="6AC98766">
                            <wp:extent cx="5732689" cy="1005797"/>
                            <wp:effectExtent l="0" t="0" r="8255" b="10795"/>
                            <wp:docPr id="10" name="Picture 10" descr="Samsung-GRO-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sung-GRO-Figures/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27337" b="36754"/>
                                    <a:stretch/>
                                  </pic:blipFill>
                                  <pic:spPr bwMode="auto">
                                    <a:xfrm>
                                      <a:off x="0" y="0"/>
                                      <a:ext cx="5978403" cy="1048907"/>
                                    </a:xfrm>
                                    <a:prstGeom prst="rect">
                                      <a:avLst/>
                                    </a:prstGeom>
                                    <a:noFill/>
                                    <a:ln>
                                      <a:noFill/>
                                    </a:ln>
                                    <a:extLst>
                                      <a:ext uri="{53640926-AAD7-44D8-BBD7-CCE9431645EC}">
                                        <a14:shadowObscured xmlns:a14="http://schemas.microsoft.com/office/drawing/2010/main"/>
                                      </a:ext>
                                    </a:extLst>
                                  </pic:spPr>
                                </pic:pic>
                              </a:graphicData>
                            </a:graphic>
                          </wp:inline>
                        </w:drawing>
                      </w:r>
                    </w:p>
                    <w:p w14:paraId="04D6C5D7" w14:textId="3D5617FD" w:rsidR="00E1591F" w:rsidRPr="00A9726C" w:rsidRDefault="00E1591F" w:rsidP="00C5111E">
                      <w:pPr>
                        <w:rPr>
                          <w:i/>
                          <w:color w:val="000000" w:themeColor="text1"/>
                        </w:rPr>
                      </w:pPr>
                      <w:r w:rsidRPr="00A9726C">
                        <w:rPr>
                          <w:i/>
                          <w:color w:val="000000" w:themeColor="text1"/>
                        </w:rPr>
                        <w:t>Fig. 4: Generating an equirectangular output patch (top) requires streaming input dependencies (bottom), including mapped input region (red square) and nearby feature correspondences (green dots). Potential dependencies (yellow region) must be temporarily held in line buffers.</w:t>
                      </w:r>
                    </w:p>
                  </w:txbxContent>
                </v:textbox>
                <w10:wrap type="square"/>
              </v:rect>
            </w:pict>
          </mc:Fallback>
        </mc:AlternateContent>
      </w:r>
    </w:p>
    <w:p w14:paraId="66F4CF74" w14:textId="2F299548" w:rsidR="00C51436" w:rsidRPr="00BD4760" w:rsidRDefault="00C51436" w:rsidP="00725C66">
      <w:pPr>
        <w:pStyle w:val="Heading3"/>
      </w:pPr>
      <w:r w:rsidRPr="00BD4760">
        <w:t xml:space="preserve">Streaming </w:t>
      </w:r>
      <w:r w:rsidR="00977E32" w:rsidRPr="00BD4760">
        <w:t>projection and blend operations</w:t>
      </w:r>
    </w:p>
    <w:p w14:paraId="3D17154F" w14:textId="57FA4DAD" w:rsidR="00725C66" w:rsidRDefault="005E7D96" w:rsidP="00C5111E">
      <w:r>
        <w:t>After obtaining</w:t>
      </w:r>
      <w:r w:rsidR="00DE4B28">
        <w:t xml:space="preserve"> the image correspondences, we </w:t>
      </w:r>
      <w:r>
        <w:t>will need to efficiently</w:t>
      </w:r>
      <w:r w:rsidR="00DE4B28">
        <w:t xml:space="preserve"> guide and combine input fisheye image pixels to their outputs in the spherical panorama</w:t>
      </w:r>
      <w:r>
        <w:t xml:space="preserve"> format</w:t>
      </w:r>
      <w:r w:rsidR="00DE4B28">
        <w:t>. To form</w:t>
      </w:r>
      <w:r w:rsidR="003B318C">
        <w:t xml:space="preserve"> a</w:t>
      </w:r>
      <w:r w:rsidR="00DE4B28">
        <w:t xml:space="preserve"> spherical panorama, pixels are interpolated from an input fisheye images from indices sourced from a projection map. </w:t>
      </w:r>
      <w:r w:rsidR="00C97F41">
        <w:t>Spherical panorama formats typically use a equirectangular projection, which has equal</w:t>
      </w:r>
      <w:r w:rsidR="008734B6">
        <w:t>ly distributed</w:t>
      </w:r>
      <w:r w:rsidR="00C97F41">
        <w:t xml:space="preserve"> resolution along spherical angular axes, and can be re</w:t>
      </w:r>
      <w:r w:rsidR="00110B40">
        <w:t>-</w:t>
      </w:r>
      <w:r w:rsidR="00C97F41">
        <w:t xml:space="preserve">projected to various viewpoints. The streaming hardware will mildly adjust the projection map based on </w:t>
      </w:r>
      <w:r w:rsidR="008734B6">
        <w:t xml:space="preserve">image correspondence information. After projecting both input images to common output plane, the blending operations will use a weighted sum to combine pixel values. The blend </w:t>
      </w:r>
      <w:r w:rsidR="009F1E98">
        <w:t>weights</w:t>
      </w:r>
      <w:r w:rsidR="008734B6">
        <w:t xml:space="preserve"> can also </w:t>
      </w:r>
      <w:r w:rsidR="009F1E98">
        <w:t xml:space="preserve">be </w:t>
      </w:r>
      <w:r w:rsidR="000102FB">
        <w:t>scaled</w:t>
      </w:r>
      <w:r w:rsidR="009F1E98">
        <w:t xml:space="preserve"> to </w:t>
      </w:r>
      <w:r w:rsidR="008734B6">
        <w:t xml:space="preserve">correct for optical intensity variation artifacts of fisheye captures. </w:t>
      </w:r>
      <w:r w:rsidR="00D82B90">
        <w:t>Thus, a</w:t>
      </w:r>
      <w:r w:rsidR="00155BC4">
        <w:t xml:space="preserve">fter identifying </w:t>
      </w:r>
      <w:r w:rsidR="00D82B90">
        <w:t xml:space="preserve">nearby </w:t>
      </w:r>
      <w:r w:rsidR="00414ED4">
        <w:t xml:space="preserve">correspondences, the system will have sufficient information to </w:t>
      </w:r>
      <w:r w:rsidR="002E0520">
        <w:t>project</w:t>
      </w:r>
      <w:r w:rsidR="00414ED4">
        <w:t xml:space="preserve"> </w:t>
      </w:r>
      <w:r w:rsidR="008734B6">
        <w:t>and bl</w:t>
      </w:r>
      <w:r w:rsidR="002E0520">
        <w:t xml:space="preserve">end </w:t>
      </w:r>
      <w:r w:rsidR="00414ED4">
        <w:t xml:space="preserve">fisheye input pixels </w:t>
      </w:r>
      <w:r w:rsidR="008734B6">
        <w:t>in</w:t>
      </w:r>
      <w:r w:rsidR="00414ED4">
        <w:t>to their output destinations in an equirectangular output.</w:t>
      </w:r>
      <w:r w:rsidR="009D3C1D">
        <w:t xml:space="preserve"> As shown in Figure 4</w:t>
      </w:r>
      <w:r w:rsidR="002111A2">
        <w:t xml:space="preserve">, </w:t>
      </w:r>
      <w:r w:rsidR="003737C9">
        <w:t xml:space="preserve">we expect that </w:t>
      </w:r>
      <w:r w:rsidR="00BA3AD9">
        <w:t>a</w:t>
      </w:r>
      <w:r w:rsidR="002111A2">
        <w:t xml:space="preserve"> blended equirectangular output </w:t>
      </w:r>
      <w:r w:rsidR="00BA3AD9">
        <w:t xml:space="preserve">pixel </w:t>
      </w:r>
      <w:r w:rsidR="002111A2">
        <w:t xml:space="preserve">depends on source </w:t>
      </w:r>
      <w:r w:rsidR="006921C5">
        <w:t>frame</w:t>
      </w:r>
      <w:r w:rsidR="003737C9">
        <w:t xml:space="preserve"> </w:t>
      </w:r>
      <w:r w:rsidR="002111A2">
        <w:t xml:space="preserve">pixels and </w:t>
      </w:r>
      <w:r w:rsidR="003737C9">
        <w:t xml:space="preserve">correspondence derived from </w:t>
      </w:r>
      <w:r w:rsidR="002111A2">
        <w:t xml:space="preserve">pixels. </w:t>
      </w:r>
    </w:p>
    <w:p w14:paraId="330A0D32" w14:textId="639954EC" w:rsidR="00F75795" w:rsidRDefault="003737C9" w:rsidP="00C5111E">
      <w:r>
        <w:t>Our proposed research will study how much correspondence information is required to reliably generate equirectangular input. Reducing dependency on correspondence information will allow smaller pixel buffer sizes</w:t>
      </w:r>
      <w:r w:rsidR="007C47D3">
        <w:t>, and thus, smaller hardware area</w:t>
      </w:r>
      <w:r>
        <w:t>. However, insufficient correspondence information can result in inaccurate output images with seaming artifacts.</w:t>
      </w:r>
      <w:r w:rsidR="00BA3AD9">
        <w:t xml:space="preserve"> This will lead to a key question: </w:t>
      </w:r>
      <w:r w:rsidR="00BA3AD9" w:rsidRPr="0075382B">
        <w:rPr>
          <w:b/>
          <w:i/>
        </w:rPr>
        <w:t>H</w:t>
      </w:r>
      <w:r w:rsidR="002111A2" w:rsidRPr="0075382B">
        <w:rPr>
          <w:b/>
          <w:i/>
        </w:rPr>
        <w:t>ow many buffered pixels are req</w:t>
      </w:r>
      <w:r w:rsidR="00BA3AD9" w:rsidRPr="0075382B">
        <w:rPr>
          <w:b/>
          <w:i/>
        </w:rPr>
        <w:t xml:space="preserve">uired </w:t>
      </w:r>
      <w:r w:rsidR="007C47D3" w:rsidRPr="0075382B">
        <w:rPr>
          <w:b/>
          <w:i/>
        </w:rPr>
        <w:t>for</w:t>
      </w:r>
      <w:r w:rsidR="00BA3AD9" w:rsidRPr="0075382B">
        <w:rPr>
          <w:b/>
          <w:i/>
        </w:rPr>
        <w:t xml:space="preserve"> </w:t>
      </w:r>
      <w:r w:rsidR="00C81C0E" w:rsidRPr="0075382B">
        <w:rPr>
          <w:b/>
          <w:i/>
        </w:rPr>
        <w:t>projection mapping</w:t>
      </w:r>
      <w:r w:rsidR="00BA3AD9" w:rsidRPr="0075382B">
        <w:rPr>
          <w:b/>
          <w:i/>
        </w:rPr>
        <w:t xml:space="preserve"> </w:t>
      </w:r>
      <w:r w:rsidR="007C47D3" w:rsidRPr="0075382B">
        <w:rPr>
          <w:b/>
          <w:i/>
        </w:rPr>
        <w:t>to</w:t>
      </w:r>
      <w:r w:rsidR="00BA3AD9" w:rsidRPr="0075382B">
        <w:rPr>
          <w:b/>
          <w:i/>
        </w:rPr>
        <w:t xml:space="preserve"> be reliably applied?</w:t>
      </w:r>
      <w:r w:rsidR="002111A2" w:rsidRPr="00BA3AD9">
        <w:rPr>
          <w:i/>
        </w:rPr>
        <w:t xml:space="preserve"> </w:t>
      </w:r>
      <w:r w:rsidR="006A0E20">
        <w:t>The answer to this question has substantial implication on area-efficiency, performance, and energy-efficiency of the hardware unit. We will study the data dependencies and its relationship to pixel location in the equirectangular output.</w:t>
      </w:r>
      <w:r w:rsidR="009B4769">
        <w:t xml:space="preserve"> </w:t>
      </w:r>
      <w:r w:rsidR="00F75795">
        <w:t xml:space="preserve">If the projection and blend operations require correspondence information derived from spatially distant input pixels, it may be possible to </w:t>
      </w:r>
      <w:r w:rsidR="00317A51">
        <w:t>leverage</w:t>
      </w:r>
      <w:r w:rsidR="00B60822">
        <w:t xml:space="preserve"> correspondence informat</w:t>
      </w:r>
      <w:r w:rsidR="004A4E9F">
        <w:t>ion from the previous frame</w:t>
      </w:r>
      <w:r w:rsidR="00BE10B1">
        <w:t xml:space="preserve"> pairs</w:t>
      </w:r>
      <w:r w:rsidR="004A4E9F">
        <w:t xml:space="preserve">. We will study captured fisheye </w:t>
      </w:r>
      <w:r w:rsidR="00C8563D">
        <w:t>frame</w:t>
      </w:r>
      <w:r w:rsidR="004A4E9F">
        <w:t xml:space="preserve"> sequences to explore this possibility.</w:t>
      </w:r>
    </w:p>
    <w:p w14:paraId="2AFA06FF" w14:textId="6CECD57F" w:rsidR="00D71E47" w:rsidRDefault="007C47D3" w:rsidP="00791251">
      <w:r>
        <w:t xml:space="preserve">Thus, Thrust 1 seeks to explore research contributions related to energy-efficient </w:t>
      </w:r>
      <w:r w:rsidR="004D581F">
        <w:t xml:space="preserve">and area-efficient </w:t>
      </w:r>
      <w:r>
        <w:t xml:space="preserve">streaming </w:t>
      </w:r>
      <w:r w:rsidR="004D581F">
        <w:t xml:space="preserve">hardware to generate equirectangular data from captured fisheye frame pairs. As we eliminate dependence on random-access memory, we will pursue research challenges and opportunities related to streaming data dependencies. </w:t>
      </w:r>
      <w:r w:rsidR="00262767">
        <w:t xml:space="preserve">To explore and validate the research contributions of Thrust 1, we will </w:t>
      </w:r>
      <w:r w:rsidR="004E3CF1">
        <w:t xml:space="preserve">use an FPGA board to </w:t>
      </w:r>
      <w:r w:rsidR="00262767">
        <w:t xml:space="preserve">design </w:t>
      </w:r>
      <w:r w:rsidR="009970A0">
        <w:t xml:space="preserve">the </w:t>
      </w:r>
      <w:r w:rsidR="00262767">
        <w:t xml:space="preserve">streaming hardware </w:t>
      </w:r>
      <w:r w:rsidR="009970A0">
        <w:t xml:space="preserve">for feature detection, image correspondence, and projection and blending operations. </w:t>
      </w:r>
      <w:r w:rsidR="004E3CF1">
        <w:t>This will allow us to characterize relationships between many factors, including resolution, quality, energy consumption, and hardware resources.</w:t>
      </w:r>
      <w:r w:rsidR="00173309">
        <w:t xml:space="preserve"> </w:t>
      </w:r>
    </w:p>
    <w:p w14:paraId="278D9917" w14:textId="32C9BA65" w:rsidR="0030394A" w:rsidRDefault="0037327D" w:rsidP="00704630">
      <w:pPr>
        <w:pStyle w:val="Heading2"/>
      </w:pPr>
      <w:r>
        <w:lastRenderedPageBreak/>
        <w:t>Thrust 2</w:t>
      </w:r>
      <w:r w:rsidR="005A7D3B">
        <w:t xml:space="preserve">: </w:t>
      </w:r>
      <w:r>
        <w:t>System architecture for e</w:t>
      </w:r>
      <w:r w:rsidR="0030394A">
        <w:t>arly image compression</w:t>
      </w:r>
    </w:p>
    <w:p w14:paraId="5A21FAA4" w14:textId="1D1E281B" w:rsidR="00DE0A90" w:rsidRPr="00DE0A90" w:rsidRDefault="00430EF0" w:rsidP="00423913">
      <w:r>
        <w:t xml:space="preserve">To further reduce the energy consumption of the system architecture proposed in Thrust 1, we target </w:t>
      </w:r>
      <w:r w:rsidRPr="00BB2A24">
        <w:rPr>
          <w:b/>
          <w:i/>
        </w:rPr>
        <w:t xml:space="preserve">the image </w:t>
      </w:r>
      <w:r w:rsidR="00BB2A24">
        <w:rPr>
          <w:b/>
          <w:i/>
        </w:rPr>
        <w:t xml:space="preserve">sensor </w:t>
      </w:r>
      <w:r w:rsidR="009C6768">
        <w:rPr>
          <w:b/>
          <w:i/>
        </w:rPr>
        <w:t xml:space="preserve">physical </w:t>
      </w:r>
      <w:r w:rsidRPr="00BB2A24">
        <w:rPr>
          <w:b/>
          <w:i/>
        </w:rPr>
        <w:t>interface</w:t>
      </w:r>
      <w:r w:rsidR="00BB2A24">
        <w:t xml:space="preserve"> as a bottleneck to energy efficiency</w:t>
      </w:r>
      <w:r>
        <w:t>. As</w:t>
      </w:r>
      <w:r w:rsidR="005F1A40">
        <w:t xml:space="preserve"> temperature requirements force a substantial distance between</w:t>
      </w:r>
      <w:r>
        <w:t xml:space="preserve"> image sensors </w:t>
      </w:r>
      <w:r w:rsidR="005F1A40">
        <w:t>and processing units, sensor data transactions are notoriously energy-expensive.</w:t>
      </w:r>
      <w:r w:rsidR="0055374B">
        <w:t xml:space="preserve"> </w:t>
      </w:r>
      <w:r w:rsidR="00A82905">
        <w:t xml:space="preserve">At full input resolution of 15 MP at 30 frames per second, </w:t>
      </w:r>
      <w:r w:rsidR="00CA2001">
        <w:t>using a</w:t>
      </w:r>
      <w:r w:rsidR="0055374B">
        <w:t xml:space="preserve"> typical Low-Voltage Differential Signaling (LVDS) physical interface consumes </w:t>
      </w:r>
      <w:r w:rsidR="00ED22E9">
        <w:t>2W</w:t>
      </w:r>
      <w:r w:rsidR="00E44169">
        <w:t xml:space="preserve"> </w:t>
      </w:r>
      <w:r w:rsidR="00B26669">
        <w:t xml:space="preserve">to satisfy the </w:t>
      </w:r>
      <w:r w:rsidR="00E44169">
        <w:t>&gt;3</w:t>
      </w:r>
      <w:r w:rsidR="00A82905">
        <w:t xml:space="preserve"> Gbps bandwidth</w:t>
      </w:r>
      <w:r w:rsidR="00E44169">
        <w:t xml:space="preserve">, e.g., </w:t>
      </w:r>
      <w:sdt>
        <w:sdtPr>
          <w:id w:val="-89396051"/>
          <w:citation/>
        </w:sdtPr>
        <w:sdtContent>
          <w:r w:rsidR="00E44169">
            <w:fldChar w:fldCharType="begin"/>
          </w:r>
          <w:r w:rsidR="00E44169">
            <w:instrText xml:space="preserve"> CITATION Tex13 \l 1033 </w:instrText>
          </w:r>
          <w:r w:rsidR="00E44169">
            <w:fldChar w:fldCharType="separate"/>
          </w:r>
          <w:r w:rsidR="008965B4" w:rsidRPr="008965B4">
            <w:rPr>
              <w:noProof/>
            </w:rPr>
            <w:t>[8]</w:t>
          </w:r>
          <w:r w:rsidR="00E44169">
            <w:fldChar w:fldCharType="end"/>
          </w:r>
        </w:sdtContent>
      </w:sdt>
      <w:r w:rsidR="007D3CF3">
        <w:t xml:space="preserve">. </w:t>
      </w:r>
      <w:r w:rsidR="001D132D">
        <w:t>This is prohibitively high, and the Gear 360 typically is constrained to capture</w:t>
      </w:r>
      <w:r w:rsidR="00DA060A">
        <w:t xml:space="preserve"> video at one half </w:t>
      </w:r>
      <w:r w:rsidR="001D132D">
        <w:t>of this available resolution</w:t>
      </w:r>
      <w:r w:rsidR="00DA060A">
        <w:t>, while still consuming multiple watts of average power consumption</w:t>
      </w:r>
      <w:r w:rsidR="001D132D">
        <w:t xml:space="preserve">. </w:t>
      </w:r>
      <w:r w:rsidR="005F1A40">
        <w:t xml:space="preserve">We explore the use of </w:t>
      </w:r>
      <w:r w:rsidR="00BB2A24">
        <w:t xml:space="preserve">in-sensor </w:t>
      </w:r>
      <w:r w:rsidR="005F1A40">
        <w:t>compression to assist in an energy reduction</w:t>
      </w:r>
      <w:r w:rsidR="00CD59E9">
        <w:t>, as compared in Table 1</w:t>
      </w:r>
      <w:r w:rsidR="005F1A40">
        <w:t>.</w:t>
      </w:r>
      <w:r w:rsidR="004921A3">
        <w:t xml:space="preserve"> </w:t>
      </w:r>
      <w:r w:rsidR="00580CC5">
        <w:t>Existing h</w:t>
      </w:r>
      <w:r w:rsidR="004921A3">
        <w:t>ardware solutions for JPEG and MPEG compression are plentiful</w:t>
      </w:r>
      <w:r w:rsidR="00580CC5">
        <w:t xml:space="preserve"> and sufficient</w:t>
      </w:r>
      <w:r w:rsidR="0024542E">
        <w:t xml:space="preserve">, </w:t>
      </w:r>
      <w:r w:rsidR="00DA060A">
        <w:t>dropping data bitrates by substantial c</w:t>
      </w:r>
      <w:r w:rsidR="00B34349">
        <w:t>ompression ratios (e.g., 8:1, 23:1, 46</w:t>
      </w:r>
      <w:r w:rsidR="00DA060A">
        <w:t xml:space="preserve">:1, etc.) </w:t>
      </w:r>
      <w:r w:rsidR="0024542E">
        <w:t xml:space="preserve">and some image sensors integrate real-time JPEG encoders into their package </w:t>
      </w:r>
      <w:sdt>
        <w:sdtPr>
          <w:id w:val="-1825033729"/>
          <w:citation/>
        </w:sdtPr>
        <w:sdtContent>
          <w:r w:rsidR="00237C42">
            <w:fldChar w:fldCharType="begin"/>
          </w:r>
          <w:r w:rsidR="00237C42">
            <w:instrText xml:space="preserve">CITATION OnS16 \l 1033 </w:instrText>
          </w:r>
          <w:r w:rsidR="00237C42">
            <w:fldChar w:fldCharType="separate"/>
          </w:r>
          <w:r w:rsidR="008965B4" w:rsidRPr="008965B4">
            <w:rPr>
              <w:noProof/>
            </w:rPr>
            <w:t>[9]</w:t>
          </w:r>
          <w:r w:rsidR="00237C42">
            <w:fldChar w:fldCharType="end"/>
          </w:r>
        </w:sdtContent>
      </w:sdt>
      <w:r w:rsidR="00237C42">
        <w:t>.</w:t>
      </w:r>
      <w:r w:rsidR="0024542E">
        <w:t xml:space="preserve"> </w:t>
      </w:r>
      <w:r w:rsidR="00ED131B">
        <w:t xml:space="preserve">As shown in Table 1, this can have dramatic savings on interface power consumption. </w:t>
      </w:r>
      <w:r w:rsidR="0024542E">
        <w:t xml:space="preserve">Using this as our basis, </w:t>
      </w:r>
      <w:r w:rsidR="004921A3">
        <w:t xml:space="preserve">Thrust 2 proposes system-oriented research for placement </w:t>
      </w:r>
      <w:r w:rsidR="006B0138">
        <w:t xml:space="preserve">and utilization </w:t>
      </w:r>
      <w:r w:rsidR="004921A3">
        <w:t xml:space="preserve">of compression </w:t>
      </w:r>
      <w:r w:rsidR="00C84B52">
        <w:t>hardware</w:t>
      </w:r>
      <w:r w:rsidR="0024542E">
        <w:t xml:space="preserve"> close to the sensor</w:t>
      </w:r>
      <w:r w:rsidR="004921A3">
        <w:t>.</w:t>
      </w:r>
      <w:r w:rsidR="00A32F93">
        <w:t xml:space="preserve"> Thrust 2 aims to approach research objectives of (i) processing without decompression and (ii)</w:t>
      </w:r>
      <w:r w:rsidR="0051323A">
        <w:t xml:space="preserve"> region-based compression quality.</w:t>
      </w:r>
    </w:p>
    <w:p w14:paraId="13F1410A" w14:textId="10A3A999" w:rsidR="000C47CA" w:rsidRDefault="000C47CA" w:rsidP="000C47CA">
      <w:pPr>
        <w:pStyle w:val="Caption"/>
        <w:keepNext/>
        <w:jc w:val="center"/>
      </w:pPr>
      <w:r>
        <w:t xml:space="preserve">Table </w:t>
      </w:r>
      <w:fldSimple w:instr=" SEQ Table \* ARABIC ">
        <w:r>
          <w:rPr>
            <w:noProof/>
          </w:rPr>
          <w:t>1</w:t>
        </w:r>
      </w:fldSimple>
      <w:r>
        <w:t>: Compression vs. Filesize, bandwidth, and Interface power consumption</w:t>
      </w:r>
    </w:p>
    <w:tbl>
      <w:tblPr>
        <w:tblStyle w:val="TableGrid"/>
        <w:tblW w:w="0" w:type="auto"/>
        <w:jc w:val="center"/>
        <w:tblLook w:val="04A0" w:firstRow="1" w:lastRow="0" w:firstColumn="1" w:lastColumn="0" w:noHBand="0" w:noVBand="1"/>
      </w:tblPr>
      <w:tblGrid>
        <w:gridCol w:w="2841"/>
        <w:gridCol w:w="1078"/>
        <w:gridCol w:w="1254"/>
        <w:gridCol w:w="2022"/>
      </w:tblGrid>
      <w:tr w:rsidR="00574D84" w14:paraId="4A2101D5" w14:textId="77777777" w:rsidTr="003B381D">
        <w:trPr>
          <w:trHeight w:val="242"/>
          <w:jc w:val="center"/>
        </w:trPr>
        <w:tc>
          <w:tcPr>
            <w:tcW w:w="2841" w:type="dxa"/>
          </w:tcPr>
          <w:p w14:paraId="381B1BED" w14:textId="77777777" w:rsidR="00183590" w:rsidRDefault="00183590" w:rsidP="00403EB9"/>
        </w:tc>
        <w:tc>
          <w:tcPr>
            <w:tcW w:w="1078" w:type="dxa"/>
          </w:tcPr>
          <w:p w14:paraId="030B2094" w14:textId="0F32A595" w:rsidR="00183590" w:rsidRDefault="00403EB9" w:rsidP="00403EB9">
            <w:r>
              <w:t>File Size</w:t>
            </w:r>
          </w:p>
        </w:tc>
        <w:tc>
          <w:tcPr>
            <w:tcW w:w="1254" w:type="dxa"/>
          </w:tcPr>
          <w:p w14:paraId="5CED7A32" w14:textId="3FE5DE6C" w:rsidR="00183590" w:rsidRDefault="00403EB9" w:rsidP="00403EB9">
            <w:r>
              <w:t>Bandwidth</w:t>
            </w:r>
            <w:r w:rsidR="00F061E1">
              <w:t xml:space="preserve"> at</w:t>
            </w:r>
            <w:r w:rsidR="00064CF2">
              <w:t xml:space="preserve"> </w:t>
            </w:r>
            <w:r w:rsidR="00F061E1">
              <w:t>(</w:t>
            </w:r>
            <w:r w:rsidR="00064CF2">
              <w:t>30 fps</w:t>
            </w:r>
            <w:r w:rsidR="00F061E1">
              <w:t>)</w:t>
            </w:r>
          </w:p>
        </w:tc>
        <w:tc>
          <w:tcPr>
            <w:tcW w:w="2022" w:type="dxa"/>
          </w:tcPr>
          <w:p w14:paraId="745F3F38" w14:textId="77777777" w:rsidR="00574D84" w:rsidRDefault="00403EB9" w:rsidP="00403EB9">
            <w:r>
              <w:t xml:space="preserve">LVDS Interface </w:t>
            </w:r>
          </w:p>
          <w:p w14:paraId="1D75C55B" w14:textId="43BBC9AC" w:rsidR="00183590" w:rsidRDefault="00403EB9" w:rsidP="00403EB9">
            <w:r>
              <w:t>Power Consumption</w:t>
            </w:r>
          </w:p>
        </w:tc>
      </w:tr>
      <w:tr w:rsidR="00574D84" w14:paraId="143186DF" w14:textId="77777777" w:rsidTr="003B381D">
        <w:trPr>
          <w:jc w:val="center"/>
        </w:trPr>
        <w:tc>
          <w:tcPr>
            <w:tcW w:w="2841" w:type="dxa"/>
          </w:tcPr>
          <w:p w14:paraId="6F50370C" w14:textId="0E7DD34E" w:rsidR="00183590" w:rsidRDefault="00403EB9" w:rsidP="00403EB9">
            <w:r>
              <w:t>Raw Bayer 15 MP</w:t>
            </w:r>
          </w:p>
        </w:tc>
        <w:tc>
          <w:tcPr>
            <w:tcW w:w="1078" w:type="dxa"/>
          </w:tcPr>
          <w:p w14:paraId="735CAC0F" w14:textId="3940C70F" w:rsidR="00183590" w:rsidRDefault="00403EB9" w:rsidP="00403EB9">
            <w:r>
              <w:t>15 MB</w:t>
            </w:r>
          </w:p>
        </w:tc>
        <w:tc>
          <w:tcPr>
            <w:tcW w:w="1254" w:type="dxa"/>
          </w:tcPr>
          <w:p w14:paraId="4541C072" w14:textId="70865613" w:rsidR="00183590" w:rsidRDefault="00403EB9" w:rsidP="00403EB9">
            <w:r>
              <w:t>3.6 Gbps</w:t>
            </w:r>
          </w:p>
        </w:tc>
        <w:tc>
          <w:tcPr>
            <w:tcW w:w="2022" w:type="dxa"/>
          </w:tcPr>
          <w:p w14:paraId="0680BF24" w14:textId="2F011813" w:rsidR="00183590" w:rsidRDefault="00403EB9" w:rsidP="00403EB9">
            <w:r>
              <w:t>2 W</w:t>
            </w:r>
          </w:p>
        </w:tc>
      </w:tr>
      <w:tr w:rsidR="00574D84" w14:paraId="22BD1657" w14:textId="77777777" w:rsidTr="003B381D">
        <w:trPr>
          <w:jc w:val="center"/>
        </w:trPr>
        <w:tc>
          <w:tcPr>
            <w:tcW w:w="2841" w:type="dxa"/>
          </w:tcPr>
          <w:p w14:paraId="4B0FD4BB" w14:textId="0C202258" w:rsidR="00183590" w:rsidRDefault="00403EB9" w:rsidP="00403EB9">
            <w:r>
              <w:t>High quality JPEG (CR=8:1)</w:t>
            </w:r>
          </w:p>
        </w:tc>
        <w:tc>
          <w:tcPr>
            <w:tcW w:w="1078" w:type="dxa"/>
          </w:tcPr>
          <w:p w14:paraId="3960DADB" w14:textId="05215A54" w:rsidR="00183590" w:rsidRDefault="00403EB9" w:rsidP="00403EB9">
            <w:r>
              <w:t>1.9 MB</w:t>
            </w:r>
          </w:p>
        </w:tc>
        <w:tc>
          <w:tcPr>
            <w:tcW w:w="1254" w:type="dxa"/>
          </w:tcPr>
          <w:p w14:paraId="53B8E3FE" w14:textId="6CA1111C" w:rsidR="00183590" w:rsidRDefault="00403EB9" w:rsidP="00403EB9">
            <w:r>
              <w:t>456 Mbps</w:t>
            </w:r>
          </w:p>
        </w:tc>
        <w:tc>
          <w:tcPr>
            <w:tcW w:w="2022" w:type="dxa"/>
          </w:tcPr>
          <w:p w14:paraId="770F5858" w14:textId="230ED5F3" w:rsidR="00183590" w:rsidRDefault="00403EB9" w:rsidP="00403EB9">
            <w:r>
              <w:t>450 mW</w:t>
            </w:r>
          </w:p>
        </w:tc>
      </w:tr>
      <w:tr w:rsidR="00574D84" w14:paraId="21711961" w14:textId="77777777" w:rsidTr="003B381D">
        <w:trPr>
          <w:jc w:val="center"/>
        </w:trPr>
        <w:tc>
          <w:tcPr>
            <w:tcW w:w="2841" w:type="dxa"/>
          </w:tcPr>
          <w:p w14:paraId="4B0ED083" w14:textId="4E1EFC60" w:rsidR="00183590" w:rsidRDefault="00403EB9" w:rsidP="00403EB9">
            <w:r>
              <w:t>Med. Quality JPEG (CR=23:1)</w:t>
            </w:r>
          </w:p>
        </w:tc>
        <w:tc>
          <w:tcPr>
            <w:tcW w:w="1078" w:type="dxa"/>
          </w:tcPr>
          <w:p w14:paraId="12620151" w14:textId="6B92EDC1" w:rsidR="00183590" w:rsidRDefault="00403EB9" w:rsidP="00403EB9">
            <w:r>
              <w:t>652 KB</w:t>
            </w:r>
          </w:p>
        </w:tc>
        <w:tc>
          <w:tcPr>
            <w:tcW w:w="1254" w:type="dxa"/>
          </w:tcPr>
          <w:p w14:paraId="54D93E17" w14:textId="7A1A42E6" w:rsidR="00183590" w:rsidRDefault="00403EB9" w:rsidP="00403EB9">
            <w:r>
              <w:t>157 Mbps</w:t>
            </w:r>
          </w:p>
        </w:tc>
        <w:tc>
          <w:tcPr>
            <w:tcW w:w="2022" w:type="dxa"/>
          </w:tcPr>
          <w:p w14:paraId="2D2FE501" w14:textId="7856552F" w:rsidR="00183590" w:rsidRDefault="00403EB9" w:rsidP="00403EB9">
            <w:r>
              <w:t>350 mW</w:t>
            </w:r>
          </w:p>
        </w:tc>
      </w:tr>
      <w:tr w:rsidR="00574D84" w14:paraId="299995E6" w14:textId="77777777" w:rsidTr="003B381D">
        <w:trPr>
          <w:jc w:val="center"/>
        </w:trPr>
        <w:tc>
          <w:tcPr>
            <w:tcW w:w="2841" w:type="dxa"/>
          </w:tcPr>
          <w:p w14:paraId="0AE752B1" w14:textId="15C4C831" w:rsidR="00183590" w:rsidRDefault="00403EB9" w:rsidP="00403EB9">
            <w:r>
              <w:t>Low quality JPEG (CR=46:1)</w:t>
            </w:r>
          </w:p>
        </w:tc>
        <w:tc>
          <w:tcPr>
            <w:tcW w:w="1078" w:type="dxa"/>
          </w:tcPr>
          <w:p w14:paraId="675C0978" w14:textId="7EB7E984" w:rsidR="00183590" w:rsidRDefault="00403EB9" w:rsidP="00403EB9">
            <w:r>
              <w:t>326 KB</w:t>
            </w:r>
          </w:p>
        </w:tc>
        <w:tc>
          <w:tcPr>
            <w:tcW w:w="1254" w:type="dxa"/>
          </w:tcPr>
          <w:p w14:paraId="50E43123" w14:textId="5C8568C4" w:rsidR="00183590" w:rsidRDefault="00403EB9" w:rsidP="00403EB9">
            <w:r>
              <w:t>78.2 Mbps</w:t>
            </w:r>
          </w:p>
        </w:tc>
        <w:tc>
          <w:tcPr>
            <w:tcW w:w="2022" w:type="dxa"/>
          </w:tcPr>
          <w:p w14:paraId="5D3DDECF" w14:textId="051100BF" w:rsidR="00183590" w:rsidRDefault="00403EB9" w:rsidP="00403EB9">
            <w:r>
              <w:t>100 mW</w:t>
            </w:r>
          </w:p>
        </w:tc>
      </w:tr>
    </w:tbl>
    <w:p w14:paraId="11B1938B" w14:textId="5A0F1B18" w:rsidR="00D71E47" w:rsidRDefault="00D71E47" w:rsidP="00B743D0">
      <w:pPr>
        <w:pStyle w:val="Heading3"/>
      </w:pPr>
    </w:p>
    <w:p w14:paraId="76D8B9F7" w14:textId="6E84629E" w:rsidR="00B743D0" w:rsidRDefault="00B743D0" w:rsidP="00B743D0">
      <w:pPr>
        <w:pStyle w:val="Heading3"/>
      </w:pPr>
      <w:r>
        <w:t>Processing Without Decompression</w:t>
      </w:r>
    </w:p>
    <w:p w14:paraId="28238632" w14:textId="34CD2BDB" w:rsidR="00D6226F" w:rsidRDefault="00B743D0" w:rsidP="00C5111E">
      <w:r>
        <w:t xml:space="preserve">While compression allows for </w:t>
      </w:r>
      <w:r w:rsidR="00A763CB">
        <w:t xml:space="preserve">reduced data rates over energy-expensive interfaces, </w:t>
      </w:r>
      <w:r w:rsidR="00A91E5E">
        <w:t xml:space="preserve">the need for </w:t>
      </w:r>
      <w:r w:rsidR="00A763CB">
        <w:t xml:space="preserve">decompression </w:t>
      </w:r>
      <w:r w:rsidR="00A91E5E">
        <w:t>hardware prior to</w:t>
      </w:r>
      <w:r w:rsidR="00AA06E8">
        <w:t xml:space="preserve"> the</w:t>
      </w:r>
      <w:r w:rsidR="00A91E5E">
        <w:t xml:space="preserve"> processing unit reduces the energy-efficiency gains and adds to the</w:t>
      </w:r>
      <w:r w:rsidR="002D5844">
        <w:t xml:space="preserve"> hardware complexity</w:t>
      </w:r>
      <w:r w:rsidR="00A763CB">
        <w:t xml:space="preserve">. Thus, </w:t>
      </w:r>
      <w:r w:rsidR="00A91E5E">
        <w:t xml:space="preserve">we seek to design our streaming processing hardware with complete independence from decompression operations. </w:t>
      </w:r>
      <w:r w:rsidR="00A926F8">
        <w:t>This will require ada</w:t>
      </w:r>
      <w:r w:rsidR="005F2973">
        <w:t xml:space="preserve">ptation of the </w:t>
      </w:r>
      <w:r w:rsidR="00C51A52">
        <w:t>feature detection, image correspondence, and projection and blending operations to operate on compressed blocks.</w:t>
      </w:r>
      <w:r w:rsidR="00D6226F">
        <w:t xml:space="preserve"> </w:t>
      </w:r>
    </w:p>
    <w:p w14:paraId="172B35E3" w14:textId="2D9C865B" w:rsidR="000D5C91" w:rsidRDefault="00895610" w:rsidP="00C5111E">
      <w:r>
        <w:rPr>
          <w:noProof/>
        </w:rPr>
        <mc:AlternateContent>
          <mc:Choice Requires="wps">
            <w:drawing>
              <wp:anchor distT="0" distB="0" distL="114300" distR="114300" simplePos="0" relativeHeight="251676672" behindDoc="0" locked="0" layoutInCell="1" allowOverlap="1" wp14:anchorId="2B6D1D3A" wp14:editId="4E644B0C">
                <wp:simplePos x="0" y="0"/>
                <wp:positionH relativeFrom="column">
                  <wp:posOffset>3819903</wp:posOffset>
                </wp:positionH>
                <wp:positionV relativeFrom="paragraph">
                  <wp:posOffset>-33282</wp:posOffset>
                </wp:positionV>
                <wp:extent cx="2289175" cy="3322515"/>
                <wp:effectExtent l="0" t="0" r="0" b="5080"/>
                <wp:wrapSquare wrapText="bothSides"/>
                <wp:docPr id="17" name="Rectangle 17"/>
                <wp:cNvGraphicFramePr/>
                <a:graphic xmlns:a="http://schemas.openxmlformats.org/drawingml/2006/main">
                  <a:graphicData uri="http://schemas.microsoft.com/office/word/2010/wordprocessingShape">
                    <wps:wsp>
                      <wps:cNvSpPr/>
                      <wps:spPr>
                        <a:xfrm>
                          <a:off x="0" y="0"/>
                          <a:ext cx="2289175" cy="33225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107901" w14:textId="01C86DB9" w:rsidR="00E1591F" w:rsidRPr="00A06BEB" w:rsidRDefault="00E1591F" w:rsidP="00A06BEB">
                            <w:pPr>
                              <w:jc w:val="center"/>
                              <w:rPr>
                                <w:color w:val="000000" w:themeColor="text1"/>
                              </w:rPr>
                            </w:pPr>
                            <w:r>
                              <w:rPr>
                                <w:noProof/>
                                <w:color w:val="000000" w:themeColor="text1"/>
                              </w:rPr>
                              <w:drawing>
                                <wp:inline distT="0" distB="0" distL="0" distR="0" wp14:anchorId="0AC44DF6" wp14:editId="3E23B7E6">
                                  <wp:extent cx="1746942" cy="1943174"/>
                                  <wp:effectExtent l="0" t="0" r="5715" b="12700"/>
                                  <wp:docPr id="1" name="Picture 1" descr="../../../../Desktop/Samsung-GRO-Figures/co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amsung-GRO-Figures/cover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54357" cy="1951422"/>
                                          </a:xfrm>
                                          <a:prstGeom prst="rect">
                                            <a:avLst/>
                                          </a:prstGeom>
                                          <a:noFill/>
                                          <a:ln>
                                            <a:noFill/>
                                          </a:ln>
                                        </pic:spPr>
                                      </pic:pic>
                                    </a:graphicData>
                                  </a:graphic>
                                </wp:inline>
                              </w:drawing>
                            </w:r>
                          </w:p>
                          <w:p w14:paraId="2EB62973" w14:textId="65C5AFF7" w:rsidR="00E1591F" w:rsidRPr="00C718F2" w:rsidRDefault="00E1591F" w:rsidP="00C5111E">
                            <w:pPr>
                              <w:rPr>
                                <w:i/>
                                <w:color w:val="000000" w:themeColor="text1"/>
                              </w:rPr>
                            </w:pPr>
                            <w:r w:rsidRPr="00C718F2">
                              <w:rPr>
                                <w:i/>
                                <w:color w:val="000000" w:themeColor="text1"/>
                              </w:rPr>
                              <w:t xml:space="preserve">Fig. 5: Covered equirectangular area by </w:t>
                            </w:r>
                            <w:r>
                              <w:rPr>
                                <w:i/>
                                <w:color w:val="000000" w:themeColor="text1"/>
                              </w:rPr>
                              <w:t>input region</w:t>
                            </w:r>
                            <w:r w:rsidRPr="00C718F2">
                              <w:rPr>
                                <w:i/>
                                <w:color w:val="000000" w:themeColor="text1"/>
                              </w:rPr>
                              <w:t>. Certain input regions, e.g., north and south poles, map to large</w:t>
                            </w:r>
                            <w:del w:id="0" w:author="Robert LiKamWa" w:date="2017-05-31T01:12:00Z">
                              <w:r w:rsidRPr="00C718F2" w:rsidDel="00E177F6">
                                <w:rPr>
                                  <w:i/>
                                  <w:color w:val="000000" w:themeColor="text1"/>
                                </w:rPr>
                                <w:delText>r</w:delText>
                              </w:r>
                            </w:del>
                            <w:r w:rsidRPr="00C718F2">
                              <w:rPr>
                                <w:i/>
                                <w:color w:val="000000" w:themeColor="text1"/>
                              </w:rPr>
                              <w:t xml:space="preserve"> areas in</w:t>
                            </w:r>
                            <w:r>
                              <w:rPr>
                                <w:i/>
                                <w:color w:val="000000" w:themeColor="text1"/>
                              </w:rPr>
                              <w:t xml:space="preserve"> the equirectangular projection. These regions</w:t>
                            </w:r>
                            <w:r w:rsidRPr="00C718F2">
                              <w:rPr>
                                <w:i/>
                                <w:color w:val="000000" w:themeColor="text1"/>
                              </w:rPr>
                              <w:t xml:space="preserve"> </w:t>
                            </w:r>
                            <w:r>
                              <w:rPr>
                                <w:i/>
                                <w:color w:val="000000" w:themeColor="text1"/>
                              </w:rPr>
                              <w:t>have</w:t>
                            </w:r>
                            <w:r w:rsidRPr="00C718F2">
                              <w:rPr>
                                <w:i/>
                                <w:color w:val="000000" w:themeColor="text1"/>
                              </w:rPr>
                              <w:t xml:space="preserve"> greater sensitivity to quality, e.g., compression ratio.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B6D1D3A" id="Rectangle 17" o:spid="_x0000_s1030" style="position:absolute;left:0;text-align:left;margin-left:300.8pt;margin-top:-2.55pt;width:180.25pt;height:261.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" filled="f" stroked="f" strokeweight="1.5pt">
                <v:stroke endcap="round"/>
                <v:textbox>
                  <w:txbxContent>
                    <w:p w14:paraId="11107901" w14:textId="01C86DB9" w:rsidR="00E1591F" w:rsidRPr="00A06BEB" w:rsidRDefault="00E1591F" w:rsidP="00A06BEB">
                      <w:pPr>
                        <w:jc w:val="center"/>
                        <w:rPr>
                          <w:color w:val="000000" w:themeColor="text1"/>
                        </w:rPr>
                      </w:pPr>
                      <w:r>
                        <w:rPr>
                          <w:noProof/>
                          <w:color w:val="000000" w:themeColor="text1"/>
                        </w:rPr>
                        <w:drawing>
                          <wp:inline distT="0" distB="0" distL="0" distR="0" wp14:anchorId="0AC44DF6" wp14:editId="3E23B7E6">
                            <wp:extent cx="1746942" cy="1943174"/>
                            <wp:effectExtent l="0" t="0" r="5715" b="12700"/>
                            <wp:docPr id="1" name="Picture 1" descr="../../../../Desktop/Samsung-GRO-Figures/co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amsung-GRO-Figures/cover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54357" cy="1951422"/>
                                    </a:xfrm>
                                    <a:prstGeom prst="rect">
                                      <a:avLst/>
                                    </a:prstGeom>
                                    <a:noFill/>
                                    <a:ln>
                                      <a:noFill/>
                                    </a:ln>
                                  </pic:spPr>
                                </pic:pic>
                              </a:graphicData>
                            </a:graphic>
                          </wp:inline>
                        </w:drawing>
                      </w:r>
                    </w:p>
                    <w:p w14:paraId="2EB62973" w14:textId="65C5AFF7" w:rsidR="00E1591F" w:rsidRPr="00C718F2" w:rsidRDefault="00E1591F" w:rsidP="00C5111E">
                      <w:pPr>
                        <w:rPr>
                          <w:i/>
                          <w:color w:val="000000" w:themeColor="text1"/>
                        </w:rPr>
                      </w:pPr>
                      <w:r w:rsidRPr="00C718F2">
                        <w:rPr>
                          <w:i/>
                          <w:color w:val="000000" w:themeColor="text1"/>
                        </w:rPr>
                        <w:t xml:space="preserve">Fig. 5: Covered equirectangular area by </w:t>
                      </w:r>
                      <w:r>
                        <w:rPr>
                          <w:i/>
                          <w:color w:val="000000" w:themeColor="text1"/>
                        </w:rPr>
                        <w:t>input region</w:t>
                      </w:r>
                      <w:r w:rsidRPr="00C718F2">
                        <w:rPr>
                          <w:i/>
                          <w:color w:val="000000" w:themeColor="text1"/>
                        </w:rPr>
                        <w:t>. Certain input regions, e.g., north and south poles, map to large</w:t>
                      </w:r>
                      <w:del w:id="1" w:author="Robert LiKamWa" w:date="2017-05-31T01:12:00Z">
                        <w:r w:rsidRPr="00C718F2" w:rsidDel="00E177F6">
                          <w:rPr>
                            <w:i/>
                            <w:color w:val="000000" w:themeColor="text1"/>
                          </w:rPr>
                          <w:delText>r</w:delText>
                        </w:r>
                      </w:del>
                      <w:r w:rsidRPr="00C718F2">
                        <w:rPr>
                          <w:i/>
                          <w:color w:val="000000" w:themeColor="text1"/>
                        </w:rPr>
                        <w:t xml:space="preserve"> areas in</w:t>
                      </w:r>
                      <w:r>
                        <w:rPr>
                          <w:i/>
                          <w:color w:val="000000" w:themeColor="text1"/>
                        </w:rPr>
                        <w:t xml:space="preserve"> the equirectangular projection. These regions</w:t>
                      </w:r>
                      <w:r w:rsidRPr="00C718F2">
                        <w:rPr>
                          <w:i/>
                          <w:color w:val="000000" w:themeColor="text1"/>
                        </w:rPr>
                        <w:t xml:space="preserve"> </w:t>
                      </w:r>
                      <w:r>
                        <w:rPr>
                          <w:i/>
                          <w:color w:val="000000" w:themeColor="text1"/>
                        </w:rPr>
                        <w:t>have</w:t>
                      </w:r>
                      <w:r w:rsidRPr="00C718F2">
                        <w:rPr>
                          <w:i/>
                          <w:color w:val="000000" w:themeColor="text1"/>
                        </w:rPr>
                        <w:t xml:space="preserve"> greater sensitivity to quality, e.g., compression ratio.</w:t>
                      </w:r>
                    </w:p>
                  </w:txbxContent>
                </v:textbox>
                <w10:wrap type="square"/>
              </v:rect>
            </w:pict>
          </mc:Fallback>
        </mc:AlternateContent>
      </w:r>
      <w:r w:rsidR="004F74EB">
        <w:t>JP</w:t>
      </w:r>
      <w:r w:rsidR="008B537F">
        <w:t>E</w:t>
      </w:r>
      <w:r w:rsidR="004F74EB">
        <w:t>G encoders buffer and compress 8x8 blocks</w:t>
      </w:r>
      <w:r w:rsidR="00F025B6">
        <w:t xml:space="preserve"> of pixels into 8x8 blocks of discrete cosine transform coefficients that are </w:t>
      </w:r>
      <w:r w:rsidR="00113917">
        <w:t xml:space="preserve">quantized and </w:t>
      </w:r>
      <w:r w:rsidR="00F025B6">
        <w:t>run-length encoded into compression vectors</w:t>
      </w:r>
      <w:r w:rsidR="004F74EB">
        <w:t>,</w:t>
      </w:r>
      <w:r w:rsidR="002114EE">
        <w:t xml:space="preserve"> which are read out sequentially</w:t>
      </w:r>
      <w:r w:rsidR="004F74EB">
        <w:t xml:space="preserve">. </w:t>
      </w:r>
      <w:r w:rsidR="0024529D">
        <w:t xml:space="preserve">Previous </w:t>
      </w:r>
      <w:r w:rsidR="00955972">
        <w:t>work</w:t>
      </w:r>
      <w:r w:rsidR="0044301B">
        <w:t>s</w:t>
      </w:r>
      <w:r w:rsidR="00955972">
        <w:t xml:space="preserve"> have explored</w:t>
      </w:r>
      <w:r w:rsidR="0024529D">
        <w:t xml:space="preserve"> algorithmic o</w:t>
      </w:r>
      <w:r w:rsidR="00D6226F">
        <w:t xml:space="preserve">perations on </w:t>
      </w:r>
      <w:r w:rsidR="00F617CD">
        <w:t xml:space="preserve">the </w:t>
      </w:r>
      <w:r w:rsidR="00D6226F">
        <w:t xml:space="preserve">compressed </w:t>
      </w:r>
      <w:r w:rsidR="00F617CD">
        <w:t xml:space="preserve">discrete cosine transform representation of the </w:t>
      </w:r>
      <w:r w:rsidR="00955972">
        <w:t>data</w:t>
      </w:r>
      <w:r w:rsidR="009759C1">
        <w:t xml:space="preserve"> </w:t>
      </w:r>
      <w:sdt>
        <w:sdtPr>
          <w:id w:val="2083638810"/>
          <w:citation/>
        </w:sdtPr>
        <w:sdtContent>
          <w:r w:rsidR="003E1927">
            <w:fldChar w:fldCharType="begin"/>
          </w:r>
          <w:r w:rsidR="003E1927">
            <w:instrText xml:space="preserve"> CITATION Smi93 \l 1033 </w:instrText>
          </w:r>
          <w:r w:rsidR="003E1927">
            <w:fldChar w:fldCharType="separate"/>
          </w:r>
          <w:r w:rsidR="008965B4" w:rsidRPr="008965B4">
            <w:rPr>
              <w:noProof/>
            </w:rPr>
            <w:t>[10]</w:t>
          </w:r>
          <w:r w:rsidR="003E1927">
            <w:fldChar w:fldCharType="end"/>
          </w:r>
        </w:sdtContent>
      </w:sdt>
      <w:r w:rsidR="000A756D">
        <w:t>.</w:t>
      </w:r>
      <w:r w:rsidR="008352C2">
        <w:t xml:space="preserve"> It is possible to run several operations on fully-encoded </w:t>
      </w:r>
      <w:r w:rsidR="00F025B6">
        <w:t>vectors</w:t>
      </w:r>
      <w:r w:rsidR="008352C2">
        <w:t xml:space="preserve">, including multiplying </w:t>
      </w:r>
      <w:r w:rsidR="00F025B6">
        <w:t>vectors</w:t>
      </w:r>
      <w:r w:rsidR="008352C2">
        <w:t xml:space="preserve"> by constant values, adding constant value to a </w:t>
      </w:r>
      <w:r w:rsidR="00F025B6">
        <w:t>vector</w:t>
      </w:r>
      <w:r w:rsidR="008352C2">
        <w:t>, or performing pixel-wise multiplications across blocks</w:t>
      </w:r>
      <w:r w:rsidR="008A6596">
        <w:t xml:space="preserve">. </w:t>
      </w:r>
      <w:r w:rsidR="00D6226F">
        <w:t>Ou</w:t>
      </w:r>
      <w:r w:rsidR="008A6596">
        <w:t>r re</w:t>
      </w:r>
      <w:r w:rsidR="00B92D8F">
        <w:t xml:space="preserve">search challenge is to leverage </w:t>
      </w:r>
      <w:r w:rsidR="00955972">
        <w:t xml:space="preserve">these </w:t>
      </w:r>
      <w:r w:rsidR="008352C2">
        <w:t xml:space="preserve">and other </w:t>
      </w:r>
      <w:r w:rsidR="00B92D8F">
        <w:t>c</w:t>
      </w:r>
      <w:r w:rsidR="00F025B6">
        <w:t xml:space="preserve">ompressed arithmetic techniques to avoid the overhead of decompression and the dependence on </w:t>
      </w:r>
      <w:r w:rsidR="00221599">
        <w:t>random-access memory</w:t>
      </w:r>
      <w:r w:rsidR="004F74EB">
        <w:t xml:space="preserve">. Towards area-efficiency and energy-efficiency, we </w:t>
      </w:r>
      <w:r w:rsidR="00F025B6">
        <w:t xml:space="preserve">also </w:t>
      </w:r>
      <w:r w:rsidR="004F74EB">
        <w:t xml:space="preserve">propose to study </w:t>
      </w:r>
      <w:r w:rsidR="00221599">
        <w:t>algorithmic dependencies</w:t>
      </w:r>
      <w:r w:rsidR="004F74EB">
        <w:t xml:space="preserve"> between </w:t>
      </w:r>
      <w:r w:rsidR="00221599">
        <w:t>the number of buffered JP</w:t>
      </w:r>
      <w:r w:rsidR="008B537F">
        <w:t>E</w:t>
      </w:r>
      <w:r w:rsidR="00221599">
        <w:t xml:space="preserve">G </w:t>
      </w:r>
      <w:r w:rsidR="00F025B6">
        <w:t>vectors</w:t>
      </w:r>
      <w:r w:rsidR="006C2928">
        <w:t xml:space="preserve"> </w:t>
      </w:r>
      <w:r w:rsidR="00221599">
        <w:t>and the quality of output.</w:t>
      </w:r>
      <w:r w:rsidR="00F617CD">
        <w:t xml:space="preserve"> </w:t>
      </w:r>
    </w:p>
    <w:p w14:paraId="737F476C" w14:textId="3BE0795C" w:rsidR="00F91552" w:rsidRDefault="00F91552" w:rsidP="00654353">
      <w:pPr>
        <w:pStyle w:val="Heading3"/>
      </w:pPr>
      <w:r>
        <w:t>Region-based compression quality</w:t>
      </w:r>
    </w:p>
    <w:p w14:paraId="784BB188" w14:textId="724848B6" w:rsidR="00C5076C" w:rsidRDefault="00D03176" w:rsidP="00601752">
      <w:r>
        <w:t>In generating an equirec</w:t>
      </w:r>
      <w:r w:rsidR="00C21EF1">
        <w:t xml:space="preserve">tangular output image, the projection </w:t>
      </w:r>
      <w:r w:rsidR="00FA4CBD">
        <w:t>stretches</w:t>
      </w:r>
      <w:r w:rsidR="00C21EF1">
        <w:t xml:space="preserve"> some small input pixel regions to </w:t>
      </w:r>
      <w:r w:rsidR="00FA4CBD">
        <w:t xml:space="preserve">cover </w:t>
      </w:r>
      <w:r w:rsidR="00C21EF1">
        <w:t>large output regions</w:t>
      </w:r>
      <w:r w:rsidR="00114693">
        <w:t>, as illustrated in</w:t>
      </w:r>
      <w:r w:rsidR="006A67BC">
        <w:t xml:space="preserve"> </w:t>
      </w:r>
      <w:r w:rsidR="002114EE">
        <w:t>Figure 5</w:t>
      </w:r>
      <w:r w:rsidR="00114693">
        <w:t xml:space="preserve">. </w:t>
      </w:r>
      <w:r w:rsidR="006A67BC" w:rsidRPr="00B9176B">
        <w:t>Th</w:t>
      </w:r>
      <w:r w:rsidR="00C21EF1" w:rsidRPr="00B9176B">
        <w:t>us</w:t>
      </w:r>
      <w:r w:rsidR="00C21EF1">
        <w:t xml:space="preserve">, some </w:t>
      </w:r>
      <w:r w:rsidR="00F91552">
        <w:t>regions of the spherical capture</w:t>
      </w:r>
      <w:r w:rsidR="00C21EF1">
        <w:t xml:space="preserve"> frames</w:t>
      </w:r>
      <w:r w:rsidR="00F91552">
        <w:t xml:space="preserve"> are more quality-sensitive than others. </w:t>
      </w:r>
      <w:r w:rsidR="008B537F">
        <w:t>Intuitively, we can vary the compression quality of the JPEG blocks depending on the location of the block</w:t>
      </w:r>
      <w:r w:rsidR="00742B1D">
        <w:t xml:space="preserve"> in the input frame</w:t>
      </w:r>
      <w:r w:rsidR="008B537F">
        <w:t xml:space="preserve">. </w:t>
      </w:r>
      <w:r w:rsidR="00601752">
        <w:t>Increasing compression ratios w</w:t>
      </w:r>
      <w:bookmarkStart w:id="2" w:name="_GoBack"/>
      <w:bookmarkEnd w:id="2"/>
      <w:r w:rsidR="00601752">
        <w:t xml:space="preserve">here possible will allow a </w:t>
      </w:r>
      <w:r w:rsidR="00601752">
        <w:lastRenderedPageBreak/>
        <w:t>reduction in data rate</w:t>
      </w:r>
      <w:r w:rsidR="005D2CFF">
        <w:t xml:space="preserve"> across the sensor interface</w:t>
      </w:r>
      <w:r w:rsidR="00601752">
        <w:t xml:space="preserve">, and thus </w:t>
      </w:r>
      <w:r w:rsidR="00374D7A">
        <w:t>a further</w:t>
      </w:r>
      <w:r w:rsidR="00601752">
        <w:t xml:space="preserve"> improvement in energy efficiency. </w:t>
      </w:r>
      <w:r w:rsidR="00957503">
        <w:t xml:space="preserve">Thus, </w:t>
      </w:r>
      <w:r w:rsidR="00E06CDE">
        <w:t xml:space="preserve">through our proposed research, </w:t>
      </w:r>
      <w:r w:rsidR="00957503">
        <w:t xml:space="preserve">we plan to study the dependence of equirectangular output quality on input frame compression quality on a region-basis, using MATLAB simulations to </w:t>
      </w:r>
      <w:r w:rsidR="00E06CDE">
        <w:t>evaluate quality of output using standard</w:t>
      </w:r>
      <w:r w:rsidR="00957503">
        <w:t xml:space="preserve"> </w:t>
      </w:r>
      <w:r w:rsidR="00E06CDE">
        <w:t>image processing metrics, e.g., structural similarity</w:t>
      </w:r>
      <w:r w:rsidR="00957503">
        <w:t xml:space="preserve">. </w:t>
      </w:r>
      <w:r w:rsidR="00560528">
        <w:t>We will then</w:t>
      </w:r>
      <w:r w:rsidR="00957503">
        <w:t xml:space="preserve"> </w:t>
      </w:r>
      <w:r w:rsidR="00100832">
        <w:t xml:space="preserve">adapt our streaming </w:t>
      </w:r>
      <w:r w:rsidR="00753251">
        <w:t>hardware architecture</w:t>
      </w:r>
      <w:r w:rsidR="008B537F">
        <w:t xml:space="preserve"> </w:t>
      </w:r>
      <w:r w:rsidR="00660168">
        <w:t>to</w:t>
      </w:r>
      <w:r w:rsidR="00012147">
        <w:t xml:space="preserve"> leverage </w:t>
      </w:r>
      <w:r w:rsidR="00F91552">
        <w:t>region-based compression quality while ens</w:t>
      </w:r>
      <w:r w:rsidR="008B537F">
        <w:t>uring reasonable quality output.</w:t>
      </w:r>
    </w:p>
    <w:p w14:paraId="5078A70A" w14:textId="77637DBF" w:rsidR="00006F9B" w:rsidRDefault="00C5076C" w:rsidP="00B96D7C">
      <w:r>
        <w:t>As with Thrust 1, we will evaluate Thrust 2 through a hardware design and impl</w:t>
      </w:r>
      <w:r w:rsidR="00534176">
        <w:t>emen</w:t>
      </w:r>
      <w:r>
        <w:t xml:space="preserve">tation on </w:t>
      </w:r>
      <w:r w:rsidR="00B50D23">
        <w:t xml:space="preserve">an </w:t>
      </w:r>
      <w:r>
        <w:t xml:space="preserve">FPGA to evaluate the implications of compression </w:t>
      </w:r>
      <w:r w:rsidR="000A3197">
        <w:t xml:space="preserve">ratios </w:t>
      </w:r>
      <w:r>
        <w:t>against various input frame resolutions</w:t>
      </w:r>
      <w:r w:rsidR="000A3197">
        <w:t xml:space="preserve">, </w:t>
      </w:r>
      <w:r w:rsidR="00CF2CAD">
        <w:t>output image resolutions</w:t>
      </w:r>
      <w:r w:rsidR="000A3197">
        <w:t>, and</w:t>
      </w:r>
      <w:r w:rsidR="00A86D15">
        <w:t xml:space="preserve"> image</w:t>
      </w:r>
      <w:r w:rsidR="000A3197">
        <w:t xml:space="preserve"> stitching quality</w:t>
      </w:r>
      <w:r w:rsidR="009357EB">
        <w:t xml:space="preserve"> metrics</w:t>
      </w:r>
      <w:r>
        <w:t>.</w:t>
      </w:r>
      <w:r w:rsidR="009072A2">
        <w:t xml:space="preserve"> Thrust 2’s research objectives will result in efficient fisheye frame transmission and processing </w:t>
      </w:r>
      <w:r w:rsidR="00930219">
        <w:t>through reducing</w:t>
      </w:r>
      <w:r w:rsidR="009072A2">
        <w:t xml:space="preserve"> the data transmissio</w:t>
      </w:r>
      <w:r w:rsidR="004B0D63">
        <w:t>n from the sensor to the processing uni</w:t>
      </w:r>
      <w:r w:rsidR="00B96D7C">
        <w:t>t.</w:t>
      </w:r>
    </w:p>
    <w:p w14:paraId="6B6FC518" w14:textId="7E390FAA" w:rsidR="0068330A" w:rsidRDefault="0068330A" w:rsidP="00746F32">
      <w:pPr>
        <w:pStyle w:val="Heading1"/>
      </w:pPr>
      <w:r>
        <w:t xml:space="preserve">Estimated Power and Performance </w:t>
      </w:r>
    </w:p>
    <w:p w14:paraId="2E31E209" w14:textId="53B01CD4" w:rsidR="00E54395" w:rsidRDefault="00E54395" w:rsidP="00C5111E">
      <w:r>
        <w:t>Our proposed research thrusts aim to reduce data traffic across the image sensor interface, the memory interfaces, and the network interfaces. Here we issue a comparative estimate to current system architectures.</w:t>
      </w:r>
    </w:p>
    <w:p w14:paraId="7742D8A6" w14:textId="06888E69" w:rsidR="004C3604" w:rsidRDefault="007D6ED4">
      <w:r>
        <w:t>The current system architecture</w:t>
      </w:r>
      <w:r w:rsidR="00E54395">
        <w:t xml:space="preserve"> of</w:t>
      </w:r>
      <w:r w:rsidR="00B00E70">
        <w:t xml:space="preserve"> the Samsung Gear 360 </w:t>
      </w:r>
      <w:r w:rsidR="00691885">
        <w:t xml:space="preserve">(2017) </w:t>
      </w:r>
      <w:r w:rsidR="00B00E70">
        <w:t xml:space="preserve">entails two </w:t>
      </w:r>
      <w:r w:rsidR="00691885">
        <w:t xml:space="preserve">8.4 MP </w:t>
      </w:r>
      <w:r w:rsidR="00B00E70">
        <w:t>camera modules</w:t>
      </w:r>
      <w:r w:rsidR="00691885">
        <w:t>, a Micro</w:t>
      </w:r>
      <w:r w:rsidR="007F1D43">
        <w:t xml:space="preserve">SD card </w:t>
      </w:r>
      <w:r w:rsidR="00691885">
        <w:t>slot</w:t>
      </w:r>
      <w:r w:rsidR="00B00E70">
        <w:t>, WiFi</w:t>
      </w:r>
      <w:r w:rsidR="00691885">
        <w:t xml:space="preserve"> and Bluetooth </w:t>
      </w:r>
      <w:r w:rsidR="00B00E70">
        <w:t>chipset, and microprocessor.</w:t>
      </w:r>
      <w:r w:rsidR="00EB3487">
        <w:t xml:space="preserve"> </w:t>
      </w:r>
      <w:r w:rsidR="00605205">
        <w:t xml:space="preserve">From a user perspective, the Gear 360 captures </w:t>
      </w:r>
      <w:r w:rsidR="00FE13AC">
        <w:t xml:space="preserve">spherical </w:t>
      </w:r>
      <w:r w:rsidR="00605205">
        <w:t>fisheye</w:t>
      </w:r>
      <w:r w:rsidR="0072098D">
        <w:t xml:space="preserve"> images</w:t>
      </w:r>
      <w:r w:rsidR="00605205">
        <w:t xml:space="preserve">, storing compressed </w:t>
      </w:r>
      <w:r w:rsidR="000057CC" w:rsidRPr="000057CC">
        <w:t xml:space="preserve">15 MP </w:t>
      </w:r>
      <w:r w:rsidR="00605205">
        <w:t xml:space="preserve">.jpg images and </w:t>
      </w:r>
      <w:r w:rsidR="00AB6222" w:rsidRPr="00AB6222">
        <w:t>4096 x 2048</w:t>
      </w:r>
      <w:r w:rsidR="00AB6222">
        <w:t xml:space="preserve"> </w:t>
      </w:r>
      <w:r w:rsidR="00605205">
        <w:t xml:space="preserve">.mp4 </w:t>
      </w:r>
      <w:r w:rsidR="00FB5E45">
        <w:t>vid</w:t>
      </w:r>
      <w:r w:rsidR="005A7BE4">
        <w:t>eos on the SD card. These files</w:t>
      </w:r>
      <w:r w:rsidR="00FB5E45">
        <w:t xml:space="preserve"> </w:t>
      </w:r>
      <w:r w:rsidR="00605205">
        <w:t xml:space="preserve">can be transmitted to the user’s smartphone </w:t>
      </w:r>
      <w:r w:rsidR="00FB5E45">
        <w:t xml:space="preserve">over WiFi </w:t>
      </w:r>
      <w:r w:rsidR="00605205">
        <w:t xml:space="preserve">for processing into equirectangular formats. Alternatively, </w:t>
      </w:r>
      <w:r w:rsidR="009B4A50">
        <w:t>image data</w:t>
      </w:r>
      <w:r w:rsidR="00605205">
        <w:t xml:space="preserve"> can be streamed from the Gear 360 to the smartphone in real-time. It is evident that </w:t>
      </w:r>
      <w:r w:rsidR="000E449B">
        <w:t xml:space="preserve">in both cases, the smartphone </w:t>
      </w:r>
      <w:r w:rsidR="00605205">
        <w:t>perform</w:t>
      </w:r>
      <w:r w:rsidR="000E449B">
        <w:t>s</w:t>
      </w:r>
      <w:r w:rsidR="00605205">
        <w:t xml:space="preserve"> all of the processing</w:t>
      </w:r>
      <w:r w:rsidR="000E449B">
        <w:t xml:space="preserve"> to unwarp and stitch the input fisheye images</w:t>
      </w:r>
      <w:r w:rsidR="00C873BA">
        <w:t xml:space="preserve">. </w:t>
      </w:r>
      <w:r w:rsidR="005540BF">
        <w:t xml:space="preserve">The </w:t>
      </w:r>
      <w:r w:rsidR="004B314D">
        <w:t>Gear 360</w:t>
      </w:r>
      <w:r w:rsidR="005540BF">
        <w:t xml:space="preserve"> consumes 4 W of power consumption when recording </w:t>
      </w:r>
      <w:r w:rsidR="005540BF" w:rsidRPr="005540BF">
        <w:t>2560x1280@30fps</w:t>
      </w:r>
      <w:r w:rsidR="005540BF">
        <w:t xml:space="preserve">. </w:t>
      </w:r>
    </w:p>
    <w:p w14:paraId="2AE569FA" w14:textId="12358AB5" w:rsidR="007C2130" w:rsidRDefault="00B62861">
      <w:r>
        <w:t>Meanwhile, a conventional RAM-bas</w:t>
      </w:r>
      <w:r w:rsidR="00CA2FB1">
        <w:t>ed specialized architecture for sp</w:t>
      </w:r>
      <w:r w:rsidR="00897A67">
        <w:t>herical panoramic projection would</w:t>
      </w:r>
      <w:r w:rsidR="00CA2FB1">
        <w:t xml:space="preserve"> </w:t>
      </w:r>
      <w:r w:rsidR="00897A67">
        <w:t>be unable to perform</w:t>
      </w:r>
      <w:r w:rsidR="00CA2FB1">
        <w:t xml:space="preserve"> </w:t>
      </w:r>
      <w:r w:rsidR="00897A67">
        <w:t xml:space="preserve">4K 360º </w:t>
      </w:r>
      <w:r w:rsidR="00CA2FB1">
        <w:t>processing on the capture device</w:t>
      </w:r>
      <w:r w:rsidR="00897A67">
        <w:t xml:space="preserve"> without overloading power requirements</w:t>
      </w:r>
      <w:r w:rsidR="00CA2FB1">
        <w:t xml:space="preserve">. </w:t>
      </w:r>
      <w:r w:rsidR="00F21BE3">
        <w:t xml:space="preserve">Based on scaling an existing architecture in the literature </w:t>
      </w:r>
      <w:sdt>
        <w:sdtPr>
          <w:id w:val="-1151604782"/>
          <w:citation/>
        </w:sdtPr>
        <w:sdtContent>
          <w:r w:rsidR="002356DF">
            <w:fldChar w:fldCharType="begin"/>
          </w:r>
          <w:r w:rsidR="0085197E">
            <w:instrText xml:space="preserve">CITATION Wan14 \l 1033 </w:instrText>
          </w:r>
          <w:r w:rsidR="002356DF">
            <w:fldChar w:fldCharType="separate"/>
          </w:r>
          <w:r w:rsidR="008965B4" w:rsidRPr="008965B4">
            <w:rPr>
              <w:noProof/>
            </w:rPr>
            <w:t>[5]</w:t>
          </w:r>
          <w:r w:rsidR="002356DF">
            <w:fldChar w:fldCharType="end"/>
          </w:r>
        </w:sdtContent>
      </w:sdt>
      <w:r w:rsidR="00F21BE3">
        <w:t xml:space="preserve"> to 4K 360º systems</w:t>
      </w:r>
      <w:r w:rsidR="00CA2FB1">
        <w:t xml:space="preserve">, its resource requirements and memory bandwidth needs require a high-end FPGA architecture, e.g., Virtex7, consuming 11 W of power consumption, of which 6.6 W is due to memory access. </w:t>
      </w:r>
    </w:p>
    <w:p w14:paraId="2C72DB1A" w14:textId="59507D46" w:rsidR="00CA2FB1" w:rsidRDefault="00ED131B" w:rsidP="00746F32">
      <w:r>
        <w:t>As shown in Table 2</w:t>
      </w:r>
      <w:r w:rsidR="00CA2FB1">
        <w:t>, our proposed RAM-less streaming architecture requires substantially fewer resources, due to its hardware reuse for streaming operations.</w:t>
      </w:r>
      <w:r w:rsidR="00B5650C">
        <w:t xml:space="preserve"> As described in Thrust 1, each stage of processing, e.g., feature detection, operates on N rows of pixel data, allowing substantial division of hardware resources. However, our architecture will also require hardware duplication to achieve streaming bandwidth. We conservatively estimate that altogether, our proposed architecture will reduce LUT count by 16x and fully eliminate DRAM dependence, at the expense of line buffers to store rows of data. Our proposed architecture </w:t>
      </w:r>
      <w:r w:rsidR="004568A1">
        <w:t>will fit</w:t>
      </w:r>
      <w:r w:rsidR="00B5650C">
        <w:t xml:space="preserve"> on an ultra-low power FPGA, such as the IGLOO2, which satisfies the core frequency requirements of our future designs.</w:t>
      </w:r>
    </w:p>
    <w:p w14:paraId="4D0184EB" w14:textId="4A565938" w:rsidR="00281587" w:rsidRDefault="00281587" w:rsidP="00281587">
      <w:pPr>
        <w:pStyle w:val="Caption"/>
        <w:keepNext/>
        <w:jc w:val="center"/>
      </w:pPr>
      <w:r>
        <w:t xml:space="preserve">Table </w:t>
      </w:r>
      <w:fldSimple w:instr=" SEQ Table \* ARABIC ">
        <w:r w:rsidR="000C47CA">
          <w:rPr>
            <w:noProof/>
          </w:rPr>
          <w:t>2</w:t>
        </w:r>
      </w:fldSimple>
      <w:r>
        <w:t>: REsource requirements for panoramic architectures</w:t>
      </w:r>
    </w:p>
    <w:tbl>
      <w:tblPr>
        <w:tblStyle w:val="TableGrid"/>
        <w:tblW w:w="0" w:type="auto"/>
        <w:jc w:val="center"/>
        <w:tblLook w:val="04A0" w:firstRow="1" w:lastRow="0" w:firstColumn="1" w:lastColumn="0" w:noHBand="0" w:noVBand="1"/>
      </w:tblPr>
      <w:tblGrid>
        <w:gridCol w:w="3583"/>
        <w:gridCol w:w="989"/>
        <w:gridCol w:w="925"/>
        <w:gridCol w:w="1248"/>
        <w:gridCol w:w="900"/>
      </w:tblGrid>
      <w:tr w:rsidR="00B5650C" w14:paraId="340F9885" w14:textId="77777777" w:rsidTr="00B5650C">
        <w:trPr>
          <w:jc w:val="center"/>
        </w:trPr>
        <w:tc>
          <w:tcPr>
            <w:tcW w:w="3583" w:type="dxa"/>
          </w:tcPr>
          <w:p w14:paraId="08045CE0" w14:textId="77777777" w:rsidR="00B5650C" w:rsidRDefault="00B5650C" w:rsidP="00C5111E"/>
        </w:tc>
        <w:tc>
          <w:tcPr>
            <w:tcW w:w="989" w:type="dxa"/>
          </w:tcPr>
          <w:p w14:paraId="2A6BC588" w14:textId="3500A9F9" w:rsidR="00B5650C" w:rsidRDefault="00B5650C" w:rsidP="00C5111E">
            <w:r>
              <w:t>Number of LUTs</w:t>
            </w:r>
          </w:p>
        </w:tc>
        <w:tc>
          <w:tcPr>
            <w:tcW w:w="925" w:type="dxa"/>
          </w:tcPr>
          <w:p w14:paraId="0385C92D" w14:textId="75858614" w:rsidR="00B5650C" w:rsidRDefault="00B5650C" w:rsidP="00C5111E">
            <w:r>
              <w:t>Registers</w:t>
            </w:r>
          </w:p>
        </w:tc>
        <w:tc>
          <w:tcPr>
            <w:tcW w:w="1248" w:type="dxa"/>
          </w:tcPr>
          <w:p w14:paraId="3E8383DD" w14:textId="1E759831" w:rsidR="00B5650C" w:rsidRDefault="00B5650C" w:rsidP="00C5111E">
            <w:r>
              <w:t>Line Buffers</w:t>
            </w:r>
          </w:p>
        </w:tc>
        <w:tc>
          <w:tcPr>
            <w:tcW w:w="900" w:type="dxa"/>
          </w:tcPr>
          <w:p w14:paraId="566677D2" w14:textId="205C4B12" w:rsidR="00B5650C" w:rsidRDefault="00B5650C" w:rsidP="00C5111E">
            <w:r>
              <w:t>DRAM</w:t>
            </w:r>
          </w:p>
        </w:tc>
      </w:tr>
      <w:tr w:rsidR="00B5650C" w14:paraId="1679B7F3" w14:textId="77777777" w:rsidTr="00B5650C">
        <w:trPr>
          <w:jc w:val="center"/>
        </w:trPr>
        <w:tc>
          <w:tcPr>
            <w:tcW w:w="3583" w:type="dxa"/>
          </w:tcPr>
          <w:p w14:paraId="555AE900" w14:textId="16A41F66" w:rsidR="00B5650C" w:rsidRDefault="00B5650C" w:rsidP="00C5111E">
            <w:r>
              <w:t>Conventional RAM-based architecture</w:t>
            </w:r>
          </w:p>
        </w:tc>
        <w:tc>
          <w:tcPr>
            <w:tcW w:w="989" w:type="dxa"/>
          </w:tcPr>
          <w:p w14:paraId="1BA9982B" w14:textId="6E538F0F" w:rsidR="00B5650C" w:rsidRDefault="00B5650C" w:rsidP="00C5111E">
            <w:r>
              <w:t>20k</w:t>
            </w:r>
          </w:p>
        </w:tc>
        <w:tc>
          <w:tcPr>
            <w:tcW w:w="925" w:type="dxa"/>
          </w:tcPr>
          <w:p w14:paraId="543F6410" w14:textId="7B22DB3B" w:rsidR="00B5650C" w:rsidRDefault="00B5650C" w:rsidP="00C5111E">
            <w:r>
              <w:t>15k</w:t>
            </w:r>
          </w:p>
        </w:tc>
        <w:tc>
          <w:tcPr>
            <w:tcW w:w="1248" w:type="dxa"/>
          </w:tcPr>
          <w:p w14:paraId="1EEEADBB" w14:textId="53D05A3E" w:rsidR="00B5650C" w:rsidRDefault="00B5650C" w:rsidP="00B5650C">
            <w:pPr>
              <w:jc w:val="center"/>
            </w:pPr>
            <w:r>
              <w:t>-</w:t>
            </w:r>
          </w:p>
        </w:tc>
        <w:tc>
          <w:tcPr>
            <w:tcW w:w="900" w:type="dxa"/>
          </w:tcPr>
          <w:p w14:paraId="458B9256" w14:textId="3D84CF40" w:rsidR="00B5650C" w:rsidRDefault="00B5650C" w:rsidP="00C5111E">
            <w:r>
              <w:t>250 Mb</w:t>
            </w:r>
          </w:p>
        </w:tc>
      </w:tr>
      <w:tr w:rsidR="00B5650C" w14:paraId="5B01EA18" w14:textId="77777777" w:rsidTr="00B5650C">
        <w:trPr>
          <w:jc w:val="center"/>
        </w:trPr>
        <w:tc>
          <w:tcPr>
            <w:tcW w:w="3583" w:type="dxa"/>
          </w:tcPr>
          <w:p w14:paraId="56929C6C" w14:textId="5C43449C" w:rsidR="00B5650C" w:rsidRDefault="00B5650C" w:rsidP="00C5111E">
            <w:r>
              <w:t>Proposed RAM-less Streaming Architecture</w:t>
            </w:r>
          </w:p>
        </w:tc>
        <w:tc>
          <w:tcPr>
            <w:tcW w:w="989" w:type="dxa"/>
          </w:tcPr>
          <w:p w14:paraId="5187CF73" w14:textId="2AF75A65" w:rsidR="00B5650C" w:rsidRDefault="00B5650C" w:rsidP="00C5111E">
            <w:r>
              <w:t>1.25k</w:t>
            </w:r>
          </w:p>
        </w:tc>
        <w:tc>
          <w:tcPr>
            <w:tcW w:w="925" w:type="dxa"/>
          </w:tcPr>
          <w:p w14:paraId="622E3E0D" w14:textId="0341570E" w:rsidR="00B5650C" w:rsidRDefault="00B5650C" w:rsidP="00C5111E">
            <w:r>
              <w:t>15k</w:t>
            </w:r>
          </w:p>
        </w:tc>
        <w:tc>
          <w:tcPr>
            <w:tcW w:w="1248" w:type="dxa"/>
          </w:tcPr>
          <w:p w14:paraId="230F594F" w14:textId="0FB8BF05" w:rsidR="00B5650C" w:rsidRDefault="00B5650C" w:rsidP="00C5111E">
            <w:r>
              <w:t>4.7 Mb</w:t>
            </w:r>
          </w:p>
        </w:tc>
        <w:tc>
          <w:tcPr>
            <w:tcW w:w="900" w:type="dxa"/>
          </w:tcPr>
          <w:p w14:paraId="1EE1E459" w14:textId="3EFB9001" w:rsidR="00B5650C" w:rsidRDefault="00B5650C" w:rsidP="00B5650C">
            <w:pPr>
              <w:jc w:val="center"/>
            </w:pPr>
            <w:r>
              <w:t>-</w:t>
            </w:r>
          </w:p>
        </w:tc>
      </w:tr>
    </w:tbl>
    <w:p w14:paraId="1DFDE48F" w14:textId="10704B0B" w:rsidR="004A212B" w:rsidRDefault="00006F9B" w:rsidP="00C5111E">
      <w:r>
        <w:t xml:space="preserve"> </w:t>
      </w:r>
    </w:p>
    <w:p w14:paraId="754F2F0D" w14:textId="03592B35" w:rsidR="002114EE" w:rsidRDefault="00B5650C" w:rsidP="002629B7">
      <w:r>
        <w:t xml:space="preserve">Our estimates </w:t>
      </w:r>
      <w:r w:rsidR="00A00EB4">
        <w:t>of running our proposed architecture on</w:t>
      </w:r>
      <w:r>
        <w:t xml:space="preserve"> an IGLOO2 </w:t>
      </w:r>
      <w:r w:rsidR="00A00EB4">
        <w:t xml:space="preserve">FPGA </w:t>
      </w:r>
      <w:r>
        <w:t xml:space="preserve">suggest a </w:t>
      </w:r>
      <w:r w:rsidR="00A00EB4">
        <w:t xml:space="preserve">computational </w:t>
      </w:r>
      <w:r>
        <w:t xml:space="preserve">power consumption of </w:t>
      </w:r>
      <w:r w:rsidR="00C401E9">
        <w:t>100 mW</w:t>
      </w:r>
      <w:r w:rsidR="00A00EB4">
        <w:t>, a sensor capture power consumption of 350 mW, and a networking power consumption of</w:t>
      </w:r>
      <w:r w:rsidR="00BE2060">
        <w:t xml:space="preserve"> 4</w:t>
      </w:r>
      <w:r w:rsidR="00A00EB4">
        <w:t>00 mW</w:t>
      </w:r>
      <w:r w:rsidR="00553F26">
        <w:t>, leading to a sub-watt total power consumption</w:t>
      </w:r>
      <w:r w:rsidR="00E21580">
        <w:t xml:space="preserve"> for streaming panoramic images in real time over a network</w:t>
      </w:r>
      <w:r w:rsidR="00553F26">
        <w:t xml:space="preserve">. </w:t>
      </w:r>
      <w:r w:rsidR="004B7859">
        <w:t>This amounts to less than half of the power consumption of the current Gear 360 system</w:t>
      </w:r>
      <w:r w:rsidR="00914919">
        <w:t>, while removing dependence on the mobile phone</w:t>
      </w:r>
      <w:r w:rsidR="004B7859">
        <w:t xml:space="preserve">. </w:t>
      </w:r>
      <w:r>
        <w:t>Studying the actual resource usage is a research challenge that will be approached through a full implementation of our designs on an FPGA. Furthermore, we recognize that streaming bandwidth is a standing issue with low-power architecture designs, but hope to address it outside of the scope of this proposal.</w:t>
      </w:r>
    </w:p>
    <w:p w14:paraId="1759487D" w14:textId="0E521466" w:rsidR="00F57984" w:rsidRDefault="00B95C7E" w:rsidP="00F57984">
      <w:pPr>
        <w:pStyle w:val="Heading1"/>
      </w:pPr>
      <w:r>
        <w:lastRenderedPageBreak/>
        <w:t>Milestones</w:t>
      </w:r>
    </w:p>
    <w:p w14:paraId="7B29E045" w14:textId="5E123B73" w:rsidR="00BA578B" w:rsidRPr="00F57984" w:rsidRDefault="00F57984" w:rsidP="00F57984">
      <w:r>
        <w:t xml:space="preserve">Through our </w:t>
      </w:r>
      <w:r w:rsidR="007D6ED4">
        <w:t xml:space="preserve">year-long </w:t>
      </w:r>
      <w:r>
        <w:t xml:space="preserve">research plan, we propose to execute a combination of simulations and hardware design tasks towards an efficient architecture </w:t>
      </w:r>
      <w:r w:rsidR="00BA578B">
        <w:t xml:space="preserve">for spherical panorama systems </w:t>
      </w:r>
      <w:r>
        <w:t>with no random-access memory dependence.</w:t>
      </w:r>
    </w:p>
    <w:p w14:paraId="391DDBEE" w14:textId="77777777" w:rsidR="004F6464" w:rsidRDefault="004F6464" w:rsidP="00F57984">
      <w:pPr>
        <w:pStyle w:val="Heading3"/>
      </w:pPr>
    </w:p>
    <w:p w14:paraId="573E8FFE" w14:textId="1626E00A" w:rsidR="00F57984" w:rsidRPr="00F57984" w:rsidRDefault="00F57984" w:rsidP="00F57984">
      <w:pPr>
        <w:pStyle w:val="Heading3"/>
      </w:pPr>
      <w:r>
        <w:t>Thrust 1</w:t>
      </w:r>
    </w:p>
    <w:p w14:paraId="5351F316" w14:textId="09E7742E" w:rsidR="005D0D35" w:rsidRDefault="00B95C7E" w:rsidP="00281587">
      <w:pPr>
        <w:pStyle w:val="ListParagraph"/>
        <w:numPr>
          <w:ilvl w:val="0"/>
          <w:numId w:val="8"/>
        </w:numPr>
      </w:pPr>
      <w:r>
        <w:t xml:space="preserve">Month 1: </w:t>
      </w:r>
      <w:r w:rsidR="00B100C1">
        <w:t>Simulate algorithms for s</w:t>
      </w:r>
      <w:r w:rsidR="009D2703">
        <w:t>treaming feature detection and correspondence</w:t>
      </w:r>
      <w:r w:rsidR="00087AC3">
        <w:t xml:space="preserve"> (MATLAB)</w:t>
      </w:r>
    </w:p>
    <w:p w14:paraId="08FE64CE" w14:textId="50CB0C36" w:rsidR="00B95C7E" w:rsidRDefault="00B95C7E" w:rsidP="00281587">
      <w:pPr>
        <w:pStyle w:val="ListParagraph"/>
        <w:numPr>
          <w:ilvl w:val="0"/>
          <w:numId w:val="8"/>
        </w:numPr>
      </w:pPr>
      <w:r>
        <w:t xml:space="preserve">Month 2: </w:t>
      </w:r>
      <w:r w:rsidR="00B100C1">
        <w:t>Simulate algorithms for s</w:t>
      </w:r>
      <w:r w:rsidR="009D2703">
        <w:t>treaming projection mapping</w:t>
      </w:r>
      <w:r w:rsidR="00087AC3">
        <w:t xml:space="preserve"> (MATLAB)</w:t>
      </w:r>
    </w:p>
    <w:p w14:paraId="6B775043" w14:textId="68E16870" w:rsidR="00B95C7E" w:rsidRDefault="00B95C7E" w:rsidP="00281587">
      <w:pPr>
        <w:pStyle w:val="ListParagraph"/>
        <w:numPr>
          <w:ilvl w:val="0"/>
          <w:numId w:val="8"/>
        </w:numPr>
      </w:pPr>
      <w:r>
        <w:t xml:space="preserve">Month 3: </w:t>
      </w:r>
      <w:r w:rsidR="00B100C1">
        <w:t>Design architecture for s</w:t>
      </w:r>
      <w:r w:rsidR="00087AC3">
        <w:t>treaming feature detection and correspondence (HDL)</w:t>
      </w:r>
    </w:p>
    <w:p w14:paraId="002DECB3" w14:textId="173BC763" w:rsidR="00B95C7E" w:rsidRDefault="00B95C7E" w:rsidP="00281587">
      <w:pPr>
        <w:pStyle w:val="ListParagraph"/>
        <w:numPr>
          <w:ilvl w:val="0"/>
          <w:numId w:val="8"/>
        </w:numPr>
      </w:pPr>
      <w:r>
        <w:t xml:space="preserve">Month 4: </w:t>
      </w:r>
      <w:r w:rsidR="00B100C1">
        <w:t xml:space="preserve">Design architecture for </w:t>
      </w:r>
      <w:r w:rsidR="00232D97">
        <w:t>s</w:t>
      </w:r>
      <w:r w:rsidR="00087AC3">
        <w:t>treaming projection mapping (HDL)</w:t>
      </w:r>
    </w:p>
    <w:p w14:paraId="74D849F9" w14:textId="2451EA7E" w:rsidR="00B95C7E" w:rsidRDefault="00B95C7E" w:rsidP="00281587">
      <w:pPr>
        <w:pStyle w:val="ListParagraph"/>
        <w:numPr>
          <w:ilvl w:val="0"/>
          <w:numId w:val="8"/>
        </w:numPr>
      </w:pPr>
      <w:r>
        <w:t xml:space="preserve">Month 5: </w:t>
      </w:r>
      <w:r w:rsidR="002D19B6">
        <w:t>Implement</w:t>
      </w:r>
      <w:r w:rsidR="00232D97">
        <w:t xml:space="preserve"> architecture for streaming input from sensor</w:t>
      </w:r>
      <w:r w:rsidR="00E10CAB">
        <w:t>s</w:t>
      </w:r>
      <w:r w:rsidR="00232D97">
        <w:t xml:space="preserve"> to FPGA</w:t>
      </w:r>
      <w:r w:rsidR="005F3718">
        <w:t xml:space="preserve"> (HDL)</w:t>
      </w:r>
    </w:p>
    <w:p w14:paraId="5834386E" w14:textId="32432428" w:rsidR="00B95C7E" w:rsidRDefault="00B95C7E" w:rsidP="00281587">
      <w:pPr>
        <w:pStyle w:val="ListParagraph"/>
        <w:numPr>
          <w:ilvl w:val="0"/>
          <w:numId w:val="8"/>
        </w:numPr>
      </w:pPr>
      <w:r>
        <w:t xml:space="preserve">Month 6: </w:t>
      </w:r>
      <w:r w:rsidR="00087AC3">
        <w:t>Evaluate Power, Performance, Quality</w:t>
      </w:r>
    </w:p>
    <w:p w14:paraId="289D644E" w14:textId="77777777" w:rsidR="004F6464" w:rsidRDefault="004F6464" w:rsidP="004F6464">
      <w:pPr>
        <w:pStyle w:val="ListParagraph"/>
      </w:pPr>
    </w:p>
    <w:p w14:paraId="7DA7BCF0" w14:textId="27084CD5" w:rsidR="00F57984" w:rsidRDefault="00F57984" w:rsidP="00F57984">
      <w:pPr>
        <w:pStyle w:val="Heading3"/>
      </w:pPr>
      <w:r>
        <w:t>Thrust 2</w:t>
      </w:r>
    </w:p>
    <w:p w14:paraId="6A4A0F48" w14:textId="35107304" w:rsidR="00B95C7E" w:rsidRDefault="00B95C7E" w:rsidP="00281587">
      <w:pPr>
        <w:pStyle w:val="ListParagraph"/>
        <w:numPr>
          <w:ilvl w:val="0"/>
          <w:numId w:val="7"/>
        </w:numPr>
      </w:pPr>
      <w:r>
        <w:t xml:space="preserve">Month 7: </w:t>
      </w:r>
      <w:r w:rsidR="00B100C1">
        <w:t>Simulate algorithms for s</w:t>
      </w:r>
      <w:r w:rsidR="002C1702">
        <w:t>treaming projection mapping on compressed data (MATLAB)</w:t>
      </w:r>
    </w:p>
    <w:p w14:paraId="4C7269EA" w14:textId="4EFBC10B" w:rsidR="00B95C7E" w:rsidRDefault="00B95C7E" w:rsidP="00281587">
      <w:pPr>
        <w:pStyle w:val="ListParagraph"/>
        <w:numPr>
          <w:ilvl w:val="0"/>
          <w:numId w:val="7"/>
        </w:numPr>
      </w:pPr>
      <w:r>
        <w:t xml:space="preserve">Month 8: </w:t>
      </w:r>
      <w:r w:rsidR="00B100C1">
        <w:t>Simulate algorithms for s</w:t>
      </w:r>
      <w:r w:rsidR="002C1702">
        <w:t>treaming feature detection and correspondences on compressed data</w:t>
      </w:r>
      <w:r w:rsidR="00725577">
        <w:t xml:space="preserve"> (MATLAB)</w:t>
      </w:r>
    </w:p>
    <w:p w14:paraId="6BA53545" w14:textId="1A14E343" w:rsidR="00B95C7E" w:rsidRDefault="00B95C7E" w:rsidP="00281587">
      <w:pPr>
        <w:pStyle w:val="ListParagraph"/>
        <w:numPr>
          <w:ilvl w:val="0"/>
          <w:numId w:val="7"/>
        </w:numPr>
      </w:pPr>
      <w:r>
        <w:t xml:space="preserve">Month 9: </w:t>
      </w:r>
      <w:r w:rsidR="00B100C1">
        <w:t>Design architecture for s</w:t>
      </w:r>
      <w:r w:rsidR="00725577">
        <w:t>treaming projection mapping on compressed data (HDL)</w:t>
      </w:r>
    </w:p>
    <w:p w14:paraId="6FF79089" w14:textId="149411F2" w:rsidR="00B95C7E" w:rsidRDefault="00B95C7E" w:rsidP="00281587">
      <w:pPr>
        <w:pStyle w:val="ListParagraph"/>
        <w:numPr>
          <w:ilvl w:val="0"/>
          <w:numId w:val="7"/>
        </w:numPr>
      </w:pPr>
      <w:r>
        <w:t xml:space="preserve">Month 10: </w:t>
      </w:r>
      <w:r w:rsidR="00B100C1">
        <w:t>Design architecture for s</w:t>
      </w:r>
      <w:r w:rsidR="00725577">
        <w:t>treaming projection mapping on compressed data (HDL)</w:t>
      </w:r>
    </w:p>
    <w:p w14:paraId="0B5D0859" w14:textId="3641D631" w:rsidR="00B95C7E" w:rsidRDefault="00B95C7E" w:rsidP="00281587">
      <w:pPr>
        <w:pStyle w:val="ListParagraph"/>
        <w:numPr>
          <w:ilvl w:val="0"/>
          <w:numId w:val="7"/>
        </w:numPr>
      </w:pPr>
      <w:r>
        <w:t xml:space="preserve">Month 11: </w:t>
      </w:r>
      <w:r w:rsidR="00B100C1">
        <w:t xml:space="preserve">Investigate </w:t>
      </w:r>
      <w:r w:rsidR="0067454A">
        <w:t xml:space="preserve">and integrate </w:t>
      </w:r>
      <w:r w:rsidR="00B100C1">
        <w:t>regi</w:t>
      </w:r>
      <w:r w:rsidR="009C3230">
        <w:t>on-based sensitivity for</w:t>
      </w:r>
      <w:r w:rsidR="00B100C1">
        <w:t xml:space="preserve"> compression ratios (MATLAB</w:t>
      </w:r>
      <w:r w:rsidR="0067454A">
        <w:t>, HDL</w:t>
      </w:r>
      <w:r w:rsidR="00B100C1">
        <w:t>)</w:t>
      </w:r>
    </w:p>
    <w:p w14:paraId="31840DCA" w14:textId="5AA2E87B" w:rsidR="00281587" w:rsidRPr="00544B50" w:rsidRDefault="00B95C7E" w:rsidP="00544B50">
      <w:pPr>
        <w:pStyle w:val="ListParagraph"/>
        <w:numPr>
          <w:ilvl w:val="0"/>
          <w:numId w:val="7"/>
        </w:numPr>
      </w:pPr>
      <w:r>
        <w:t xml:space="preserve">Month 12: </w:t>
      </w:r>
      <w:r w:rsidR="00B100C1">
        <w:t xml:space="preserve">Evaluate Power, </w:t>
      </w:r>
      <w:r w:rsidR="00087AC3">
        <w:t>Performance</w:t>
      </w:r>
      <w:r w:rsidR="00B100C1">
        <w:t>, Quality</w:t>
      </w:r>
    </w:p>
    <w:p w14:paraId="79CD034D" w14:textId="77777777" w:rsidR="002114EE" w:rsidRDefault="002114EE" w:rsidP="00993361">
      <w:pPr>
        <w:pStyle w:val="Heading1"/>
      </w:pPr>
    </w:p>
    <w:p w14:paraId="0E783D3A" w14:textId="77777777" w:rsidR="00870BDF" w:rsidRPr="00870BDF" w:rsidRDefault="00870BDF" w:rsidP="00870BDF"/>
    <w:p w14:paraId="429E74F0" w14:textId="7E342533" w:rsidR="001400EE" w:rsidRPr="00993361" w:rsidRDefault="001400EE" w:rsidP="00993361">
      <w:pPr>
        <w:pStyle w:val="Heading1"/>
      </w:pPr>
      <w:r>
        <w:t>Expected Outcomes and Results</w:t>
      </w:r>
    </w:p>
    <w:p w14:paraId="6A7F297F" w14:textId="5BA73886" w:rsidR="00381C1E" w:rsidRPr="00100A38" w:rsidRDefault="00381C1E" w:rsidP="00C5111E">
      <w:r>
        <w:t xml:space="preserve">Successful completion of the work carries broad implications, both commercial and academic. </w:t>
      </w:r>
      <w:r w:rsidR="0068478C">
        <w:t xml:space="preserve">By reducing the dependence on random access memory transactions, memory card transactions, and network transactions, </w:t>
      </w:r>
      <w:r w:rsidR="00F4175C">
        <w:t xml:space="preserve">the proposed architectural contributions will break down barriers of energy consumption and I/O latency towards scalability to high resolutions and high frame rates. </w:t>
      </w:r>
      <w:r w:rsidR="00FF251B">
        <w:t>Through an FPGA-based design, w</w:t>
      </w:r>
      <w:r w:rsidR="00F4175C" w:rsidRPr="00F4175C">
        <w:t xml:space="preserve">e conservatively estimate an achievement of </w:t>
      </w:r>
      <w:r w:rsidR="00D54D3B">
        <w:rPr>
          <w:b/>
          <w:i/>
        </w:rPr>
        <w:t>4</w:t>
      </w:r>
      <w:r w:rsidR="00F4175C" w:rsidRPr="00F4175C">
        <w:rPr>
          <w:b/>
          <w:i/>
        </w:rPr>
        <w:t xml:space="preserve">K video </w:t>
      </w:r>
      <w:r w:rsidR="00EF35EB">
        <w:rPr>
          <w:b/>
          <w:i/>
        </w:rPr>
        <w:t xml:space="preserve">streaming </w:t>
      </w:r>
      <w:r w:rsidR="00D54D3B">
        <w:rPr>
          <w:b/>
          <w:i/>
        </w:rPr>
        <w:t>under 1 watt</w:t>
      </w:r>
      <w:r w:rsidR="00F4175C" w:rsidRPr="00F4175C">
        <w:t xml:space="preserve"> </w:t>
      </w:r>
      <w:r w:rsidR="00F4175C" w:rsidRPr="00DE4DA0">
        <w:rPr>
          <w:b/>
          <w:i/>
        </w:rPr>
        <w:t xml:space="preserve">on the </w:t>
      </w:r>
      <w:r w:rsidR="007262CB" w:rsidRPr="00DE4DA0">
        <w:rPr>
          <w:b/>
          <w:i/>
        </w:rPr>
        <w:t xml:space="preserve">portable </w:t>
      </w:r>
      <w:r w:rsidR="00F4175C" w:rsidRPr="00DE4DA0">
        <w:rPr>
          <w:b/>
          <w:i/>
        </w:rPr>
        <w:t>spherical capture device</w:t>
      </w:r>
      <w:r w:rsidR="00EF35EB">
        <w:t>, and a</w:t>
      </w:r>
      <w:r w:rsidR="00D54D3B">
        <w:t xml:space="preserve">n </w:t>
      </w:r>
      <w:r w:rsidR="00D54D3B" w:rsidRPr="00D54D3B">
        <w:rPr>
          <w:b/>
          <w:i/>
        </w:rPr>
        <w:t>eliminated</w:t>
      </w:r>
      <w:r w:rsidR="00DE4DA0" w:rsidRPr="00D54D3B">
        <w:rPr>
          <w:b/>
          <w:i/>
        </w:rPr>
        <w:t xml:space="preserve"> computational burden </w:t>
      </w:r>
      <w:r w:rsidR="00EF35EB" w:rsidRPr="00D54D3B">
        <w:rPr>
          <w:b/>
          <w:i/>
        </w:rPr>
        <w:t>on the smartphone</w:t>
      </w:r>
      <w:r w:rsidR="007262CB">
        <w:t xml:space="preserve">. </w:t>
      </w:r>
      <w:r w:rsidR="00FF251B">
        <w:t xml:space="preserve">A further order of magnitude of power savings can come from ASIC implementation. </w:t>
      </w:r>
      <w:r w:rsidR="0039218D">
        <w:t xml:space="preserve">This tangible outcome </w:t>
      </w:r>
      <w:r w:rsidR="003E1EDC">
        <w:t>will</w:t>
      </w:r>
      <w:r w:rsidR="0039218D">
        <w:t xml:space="preserve"> revolutionize the adoption of portable spherical capture devices as they can be used longer with sustained battery life and no overheating concerns of both the smartphone or the capture device. </w:t>
      </w:r>
      <w:r w:rsidR="001254E6">
        <w:t>Furthermore, as the portable spherical capture device can create its own panoramas, users can immediate access previously captured photos and videos</w:t>
      </w:r>
      <w:r w:rsidR="00283590">
        <w:t xml:space="preserve"> without waiting for conversion </w:t>
      </w:r>
      <w:r w:rsidR="009D6E9D">
        <w:t>processing time</w:t>
      </w:r>
      <w:r w:rsidR="001254E6">
        <w:t xml:space="preserve">. </w:t>
      </w:r>
    </w:p>
    <w:p w14:paraId="41AACC0B" w14:textId="36BDAD4C" w:rsidR="00B16627" w:rsidRDefault="003E1EDC" w:rsidP="00544B50">
      <w:r w:rsidRPr="00D318D9">
        <w:t xml:space="preserve">We plan to disseminate our research results through academic journals and conferences. Portable spherical capture is a largely untapped opportunity in the architecture community, and new results and intuitions will broadly influence the development of other sensor capture systems. In particular, the </w:t>
      </w:r>
      <w:r w:rsidR="00A35EF5" w:rsidRPr="00D318D9">
        <w:t>research</w:t>
      </w:r>
      <w:r w:rsidRPr="00D318D9">
        <w:t xml:space="preserve"> </w:t>
      </w:r>
      <w:r w:rsidR="00A35EF5" w:rsidRPr="00D318D9">
        <w:t>contributions of the proposed</w:t>
      </w:r>
      <w:r w:rsidR="009D30E1" w:rsidRPr="00D318D9">
        <w:t xml:space="preserve"> </w:t>
      </w:r>
      <w:r w:rsidR="00BD4E96" w:rsidRPr="00D318D9">
        <w:t xml:space="preserve">energy-efficient </w:t>
      </w:r>
      <w:r w:rsidR="00F27D64" w:rsidRPr="00D318D9">
        <w:t>streaming architecture</w:t>
      </w:r>
      <w:r w:rsidR="00BD4E96" w:rsidRPr="00D318D9">
        <w:t xml:space="preserve"> </w:t>
      </w:r>
      <w:r w:rsidRPr="00D318D9">
        <w:t xml:space="preserve">will </w:t>
      </w:r>
      <w:r w:rsidR="00B15FAB" w:rsidRPr="00D318D9">
        <w:t>foster further</w:t>
      </w:r>
      <w:r w:rsidRPr="00D318D9">
        <w:t xml:space="preserve"> </w:t>
      </w:r>
      <w:r w:rsidR="00DC21D2" w:rsidRPr="00D318D9">
        <w:t xml:space="preserve">research and </w:t>
      </w:r>
      <w:r w:rsidRPr="00D318D9">
        <w:t xml:space="preserve">development towards reducing I/O transactions across system interfaces and </w:t>
      </w:r>
      <w:r w:rsidR="00B64F93" w:rsidRPr="00D318D9">
        <w:t xml:space="preserve">reducing </w:t>
      </w:r>
      <w:r w:rsidRPr="00D318D9">
        <w:t>memory transactions within a streaming architecture.</w:t>
      </w:r>
    </w:p>
    <w:p w14:paraId="0982ADB8" w14:textId="77777777" w:rsidR="002114EE" w:rsidRDefault="002114EE">
      <w:pPr>
        <w:rPr>
          <w:smallCaps/>
          <w:spacing w:val="5"/>
          <w:sz w:val="32"/>
          <w:szCs w:val="32"/>
        </w:rPr>
      </w:pPr>
      <w:r>
        <w:br w:type="page"/>
      </w:r>
    </w:p>
    <w:p w14:paraId="505253B3" w14:textId="74A56E3A" w:rsidR="00BC1F58" w:rsidRDefault="00BC1F58" w:rsidP="00C5111E">
      <w:pPr>
        <w:pStyle w:val="Heading1"/>
      </w:pPr>
      <w:r>
        <w:lastRenderedPageBreak/>
        <w:t>BUDGET</w:t>
      </w:r>
    </w:p>
    <w:p w14:paraId="6FC2BDE8" w14:textId="2969F4DE" w:rsidR="000F0AF6" w:rsidRPr="0077332A" w:rsidRDefault="00923D8A" w:rsidP="00C5111E">
      <w:r>
        <w:t>We request $99</w:t>
      </w:r>
      <w:r w:rsidR="009F45AE">
        <w:t>,</w:t>
      </w:r>
      <w:r>
        <w:t>927</w:t>
      </w:r>
      <w:r w:rsidR="009F45AE">
        <w:t xml:space="preserve"> to fund two full-time M.S./Ph.D. students unde</w:t>
      </w:r>
      <w:r w:rsidR="006372CD">
        <w:t xml:space="preserve">r research assistantships </w:t>
      </w:r>
      <w:r w:rsidR="003523EF">
        <w:t xml:space="preserve">(including salary and tuition remission) </w:t>
      </w:r>
      <w:r w:rsidR="006372CD">
        <w:t xml:space="preserve">over the course of </w:t>
      </w:r>
      <w:r w:rsidR="003523EF">
        <w:t>12</w:t>
      </w:r>
      <w:r w:rsidR="006372CD">
        <w:t>-months</w:t>
      </w:r>
      <w:r>
        <w:t xml:space="preserve">. </w:t>
      </w:r>
      <w:r w:rsidR="009F45AE">
        <w:t>Budgeted costs include Facilities and Administrative overhead. S</w:t>
      </w:r>
      <w:r w:rsidR="00CE446A">
        <w:t xml:space="preserve">upporting equipment, e.g., FPGA, </w:t>
      </w:r>
      <w:r w:rsidR="009F45AE">
        <w:t xml:space="preserve">DSP boards, </w:t>
      </w:r>
      <w:r w:rsidR="00CE446A">
        <w:t xml:space="preserve">sensors, </w:t>
      </w:r>
      <w:r w:rsidR="009F45AE">
        <w:t xml:space="preserve">will be purchased from the PI’s existing research funds. </w:t>
      </w:r>
    </w:p>
    <w:tbl>
      <w:tblPr>
        <w:tblW w:w="0" w:type="auto"/>
        <w:jc w:val="center"/>
        <w:tblCellSpacing w:w="0" w:type="dxa"/>
        <w:shd w:val="clear" w:color="auto" w:fill="FFFFFF"/>
        <w:tblLayout w:type="fixed"/>
        <w:tblCellMar>
          <w:left w:w="0" w:type="dxa"/>
          <w:right w:w="0" w:type="dxa"/>
        </w:tblCellMar>
        <w:tblLook w:val="04A0" w:firstRow="1" w:lastRow="0" w:firstColumn="1" w:lastColumn="0" w:noHBand="0" w:noVBand="1"/>
      </w:tblPr>
      <w:tblGrid>
        <w:gridCol w:w="2653"/>
        <w:gridCol w:w="3448"/>
        <w:gridCol w:w="1136"/>
      </w:tblGrid>
      <w:tr w:rsidR="00086874" w:rsidRPr="00FD37B2" w14:paraId="6E059C20" w14:textId="77777777" w:rsidTr="007507A2">
        <w:trPr>
          <w:trHeight w:val="499"/>
          <w:tblCellSpacing w:w="0" w:type="dxa"/>
          <w:jc w:val="center"/>
        </w:trPr>
        <w:tc>
          <w:tcPr>
            <w:tcW w:w="2653" w:type="dxa"/>
            <w:tcBorders>
              <w:left w:val="single" w:sz="6" w:space="0" w:color="BBBDBE"/>
              <w:bottom w:val="single" w:sz="6" w:space="0" w:color="BBBDBE"/>
              <w:right w:val="single" w:sz="6" w:space="0" w:color="BBBDBE"/>
            </w:tcBorders>
            <w:shd w:val="clear" w:color="auto" w:fill="DDDEDE"/>
            <w:tcMar>
              <w:top w:w="60" w:type="dxa"/>
              <w:left w:w="60" w:type="dxa"/>
              <w:bottom w:w="60" w:type="dxa"/>
              <w:right w:w="60" w:type="dxa"/>
            </w:tcMar>
            <w:vAlign w:val="center"/>
            <w:hideMark/>
          </w:tcPr>
          <w:p w14:paraId="1CFC5AAE" w14:textId="77777777" w:rsidR="000F0AF6" w:rsidRPr="00423913" w:rsidRDefault="000F0AF6" w:rsidP="00DD5AAB">
            <w:pPr>
              <w:spacing w:line="240" w:lineRule="auto"/>
              <w:contextualSpacing/>
              <w:rPr>
                <w:rFonts w:eastAsia="Times New Roman"/>
                <w:sz w:val="16"/>
                <w:szCs w:val="16"/>
              </w:rPr>
            </w:pPr>
            <w:r w:rsidRPr="00423913">
              <w:rPr>
                <w:rFonts w:eastAsia="Times New Roman"/>
                <w:sz w:val="16"/>
                <w:szCs w:val="16"/>
              </w:rPr>
              <w:t>Cost Categories</w:t>
            </w:r>
          </w:p>
        </w:tc>
        <w:tc>
          <w:tcPr>
            <w:tcW w:w="3448" w:type="dxa"/>
            <w:tcBorders>
              <w:bottom w:val="single" w:sz="6" w:space="0" w:color="BBBDBE"/>
              <w:right w:val="single" w:sz="6" w:space="0" w:color="BBBDBE"/>
            </w:tcBorders>
            <w:shd w:val="clear" w:color="auto" w:fill="DDDEDE"/>
            <w:tcMar>
              <w:top w:w="60" w:type="dxa"/>
              <w:left w:w="60" w:type="dxa"/>
              <w:bottom w:w="60" w:type="dxa"/>
              <w:right w:w="60" w:type="dxa"/>
            </w:tcMar>
            <w:vAlign w:val="center"/>
            <w:hideMark/>
          </w:tcPr>
          <w:p w14:paraId="25494804" w14:textId="77777777" w:rsidR="00086874" w:rsidRPr="00423913" w:rsidRDefault="000F0AF6" w:rsidP="00DD5AAB">
            <w:pPr>
              <w:spacing w:line="240" w:lineRule="auto"/>
              <w:contextualSpacing/>
              <w:rPr>
                <w:rFonts w:eastAsia="Times New Roman"/>
                <w:sz w:val="16"/>
                <w:szCs w:val="16"/>
              </w:rPr>
            </w:pPr>
            <w:r w:rsidRPr="00423913">
              <w:rPr>
                <w:rFonts w:eastAsia="Times New Roman"/>
                <w:sz w:val="16"/>
                <w:szCs w:val="16"/>
              </w:rPr>
              <w:t>Period 1</w:t>
            </w:r>
          </w:p>
          <w:p w14:paraId="182F802F" w14:textId="65A5CF11" w:rsidR="000F0AF6" w:rsidRPr="00423913" w:rsidRDefault="00A61E02" w:rsidP="00DD5AAB">
            <w:pPr>
              <w:spacing w:line="240" w:lineRule="auto"/>
              <w:contextualSpacing/>
              <w:rPr>
                <w:rFonts w:eastAsia="Times New Roman"/>
                <w:sz w:val="16"/>
                <w:szCs w:val="16"/>
              </w:rPr>
            </w:pPr>
            <w:r w:rsidRPr="00423913">
              <w:rPr>
                <w:rFonts w:eastAsia="Times New Roman"/>
                <w:sz w:val="16"/>
                <w:szCs w:val="16"/>
              </w:rPr>
              <w:t xml:space="preserve">9/1/2017 - </w:t>
            </w:r>
            <w:r w:rsidR="000F0AF6" w:rsidRPr="00423913">
              <w:rPr>
                <w:rFonts w:eastAsia="Times New Roman"/>
                <w:sz w:val="16"/>
                <w:szCs w:val="16"/>
              </w:rPr>
              <w:t>8/31/2018</w:t>
            </w:r>
          </w:p>
        </w:tc>
        <w:tc>
          <w:tcPr>
            <w:tcW w:w="1136" w:type="dxa"/>
            <w:tcBorders>
              <w:bottom w:val="single" w:sz="6" w:space="0" w:color="BBBDBE"/>
              <w:right w:val="single" w:sz="6" w:space="0" w:color="BBBDBE"/>
            </w:tcBorders>
            <w:shd w:val="clear" w:color="auto" w:fill="DDDEDE"/>
            <w:tcMar>
              <w:top w:w="60" w:type="dxa"/>
              <w:left w:w="60" w:type="dxa"/>
              <w:bottom w:w="60" w:type="dxa"/>
              <w:right w:w="60" w:type="dxa"/>
            </w:tcMar>
            <w:vAlign w:val="center"/>
            <w:hideMark/>
          </w:tcPr>
          <w:p w14:paraId="71553CAD" w14:textId="77777777" w:rsidR="000F0AF6" w:rsidRPr="00423913" w:rsidRDefault="000F0AF6" w:rsidP="00DD5AAB">
            <w:pPr>
              <w:spacing w:line="240" w:lineRule="auto"/>
              <w:contextualSpacing/>
              <w:rPr>
                <w:rFonts w:eastAsia="Times New Roman"/>
                <w:sz w:val="16"/>
                <w:szCs w:val="16"/>
              </w:rPr>
            </w:pPr>
            <w:r w:rsidRPr="00423913">
              <w:rPr>
                <w:rFonts w:eastAsia="Times New Roman"/>
                <w:sz w:val="16"/>
                <w:szCs w:val="16"/>
              </w:rPr>
              <w:t>Cumulative</w:t>
            </w:r>
          </w:p>
        </w:tc>
      </w:tr>
      <w:tr w:rsidR="00086874" w:rsidRPr="00FD37B2" w14:paraId="13A29AFA" w14:textId="77777777" w:rsidTr="007507A2">
        <w:trPr>
          <w:trHeight w:val="14"/>
          <w:tblCellSpacing w:w="0" w:type="dxa"/>
          <w:jc w:val="center"/>
        </w:trPr>
        <w:tc>
          <w:tcPr>
            <w:tcW w:w="2653" w:type="dxa"/>
            <w:tcBorders>
              <w:top w:val="single" w:sz="6" w:space="0" w:color="DDDEDE"/>
              <w:left w:val="single" w:sz="6" w:space="0" w:color="BBBDBE"/>
              <w:bottom w:val="single" w:sz="6" w:space="0" w:color="BBBDBE"/>
              <w:right w:val="single" w:sz="6" w:space="0" w:color="BBBDBE"/>
            </w:tcBorders>
            <w:shd w:val="clear" w:color="auto" w:fill="FFFFFF"/>
            <w:vAlign w:val="center"/>
            <w:hideMark/>
          </w:tcPr>
          <w:p w14:paraId="68436B63" w14:textId="77777777" w:rsidR="000F0AF6" w:rsidRPr="00423913" w:rsidRDefault="000F0AF6" w:rsidP="00DD5AAB">
            <w:pPr>
              <w:spacing w:line="240" w:lineRule="auto"/>
              <w:contextualSpacing/>
              <w:rPr>
                <w:rFonts w:eastAsia="Times New Roman"/>
                <w:sz w:val="16"/>
                <w:szCs w:val="16"/>
              </w:rPr>
            </w:pPr>
            <w:r w:rsidRPr="00423913">
              <w:rPr>
                <w:rFonts w:eastAsia="Times New Roman"/>
                <w:sz w:val="16"/>
                <w:szCs w:val="16"/>
              </w:rPr>
              <w:t>Total Salary, Wages and ERE:</w:t>
            </w:r>
          </w:p>
        </w:tc>
        <w:tc>
          <w:tcPr>
            <w:tcW w:w="3448" w:type="dxa"/>
            <w:tcBorders>
              <w:top w:val="single" w:sz="6" w:space="0" w:color="DDDEDE"/>
              <w:bottom w:val="single" w:sz="6" w:space="0" w:color="BBBDBE"/>
              <w:right w:val="single" w:sz="6" w:space="0" w:color="BBBDBE"/>
            </w:tcBorders>
            <w:shd w:val="clear" w:color="auto" w:fill="FFFFFF"/>
            <w:vAlign w:val="center"/>
            <w:hideMark/>
          </w:tcPr>
          <w:p w14:paraId="7D7BA73A" w14:textId="77777777" w:rsidR="000F0AF6" w:rsidRPr="00423913" w:rsidRDefault="000F0AF6" w:rsidP="00DD5AAB">
            <w:pPr>
              <w:spacing w:line="240" w:lineRule="auto"/>
              <w:contextualSpacing/>
              <w:rPr>
                <w:rFonts w:eastAsia="Times New Roman"/>
                <w:sz w:val="16"/>
                <w:szCs w:val="16"/>
              </w:rPr>
            </w:pPr>
            <w:r w:rsidRPr="00423913">
              <w:rPr>
                <w:rFonts w:eastAsia="Times New Roman"/>
                <w:sz w:val="16"/>
                <w:szCs w:val="16"/>
              </w:rPr>
              <w:t>$39,496</w:t>
            </w:r>
          </w:p>
        </w:tc>
        <w:tc>
          <w:tcPr>
            <w:tcW w:w="1136" w:type="dxa"/>
            <w:tcBorders>
              <w:top w:val="single" w:sz="6" w:space="0" w:color="DDDEDE"/>
              <w:bottom w:val="single" w:sz="6" w:space="0" w:color="BBBDBE"/>
              <w:right w:val="single" w:sz="6" w:space="0" w:color="BBBDBE"/>
            </w:tcBorders>
            <w:shd w:val="clear" w:color="auto" w:fill="FFFFFF"/>
            <w:vAlign w:val="center"/>
            <w:hideMark/>
          </w:tcPr>
          <w:p w14:paraId="0BCB5C5A" w14:textId="77777777" w:rsidR="000F0AF6" w:rsidRPr="00423913" w:rsidRDefault="000F0AF6" w:rsidP="00DD5AAB">
            <w:pPr>
              <w:spacing w:line="240" w:lineRule="auto"/>
              <w:contextualSpacing/>
              <w:rPr>
                <w:rFonts w:eastAsia="Times New Roman"/>
                <w:sz w:val="16"/>
                <w:szCs w:val="16"/>
              </w:rPr>
            </w:pPr>
            <w:r w:rsidRPr="00423913">
              <w:rPr>
                <w:rFonts w:eastAsia="Times New Roman"/>
                <w:sz w:val="16"/>
                <w:szCs w:val="16"/>
              </w:rPr>
              <w:t>$39,496</w:t>
            </w:r>
          </w:p>
        </w:tc>
      </w:tr>
      <w:tr w:rsidR="00086874" w:rsidRPr="00FD37B2" w14:paraId="665E0CB7" w14:textId="77777777" w:rsidTr="007507A2">
        <w:trPr>
          <w:trHeight w:val="14"/>
          <w:tblCellSpacing w:w="0" w:type="dxa"/>
          <w:jc w:val="center"/>
        </w:trPr>
        <w:tc>
          <w:tcPr>
            <w:tcW w:w="2653" w:type="dxa"/>
            <w:tcBorders>
              <w:top w:val="single" w:sz="6" w:space="0" w:color="DDDEDE"/>
              <w:left w:val="single" w:sz="6" w:space="0" w:color="BBBDBE"/>
              <w:bottom w:val="single" w:sz="6" w:space="0" w:color="BBBDBE"/>
              <w:right w:val="single" w:sz="6" w:space="0" w:color="BBBDBE"/>
            </w:tcBorders>
            <w:shd w:val="clear" w:color="auto" w:fill="FFFFFF"/>
            <w:vAlign w:val="center"/>
            <w:hideMark/>
          </w:tcPr>
          <w:p w14:paraId="602017B9" w14:textId="77777777" w:rsidR="000F0AF6" w:rsidRPr="00423913" w:rsidRDefault="000F0AF6" w:rsidP="00DD5AAB">
            <w:pPr>
              <w:spacing w:line="240" w:lineRule="auto"/>
              <w:contextualSpacing/>
              <w:rPr>
                <w:rFonts w:eastAsia="Times New Roman"/>
                <w:sz w:val="16"/>
                <w:szCs w:val="16"/>
              </w:rPr>
            </w:pPr>
            <w:r w:rsidRPr="00423913">
              <w:rPr>
                <w:rFonts w:eastAsia="Times New Roman"/>
                <w:sz w:val="16"/>
                <w:szCs w:val="16"/>
              </w:rPr>
              <w:t>Other Direct Costs:</w:t>
            </w:r>
          </w:p>
        </w:tc>
        <w:tc>
          <w:tcPr>
            <w:tcW w:w="3448" w:type="dxa"/>
            <w:tcBorders>
              <w:top w:val="single" w:sz="6" w:space="0" w:color="DDDEDE"/>
              <w:bottom w:val="single" w:sz="6" w:space="0" w:color="BBBDBE"/>
              <w:right w:val="single" w:sz="6" w:space="0" w:color="BBBDBE"/>
            </w:tcBorders>
            <w:shd w:val="clear" w:color="auto" w:fill="FFFFFF"/>
            <w:vAlign w:val="center"/>
            <w:hideMark/>
          </w:tcPr>
          <w:p w14:paraId="4A3B092B" w14:textId="77777777" w:rsidR="000F0AF6" w:rsidRPr="00423913" w:rsidRDefault="000F0AF6" w:rsidP="00DD5AAB">
            <w:pPr>
              <w:spacing w:line="240" w:lineRule="auto"/>
              <w:contextualSpacing/>
              <w:rPr>
                <w:rFonts w:eastAsia="Times New Roman"/>
                <w:sz w:val="16"/>
                <w:szCs w:val="16"/>
              </w:rPr>
            </w:pPr>
            <w:r w:rsidRPr="00423913">
              <w:rPr>
                <w:rFonts w:eastAsia="Times New Roman"/>
                <w:sz w:val="16"/>
                <w:szCs w:val="16"/>
              </w:rPr>
              <w:t>$33,692</w:t>
            </w:r>
          </w:p>
        </w:tc>
        <w:tc>
          <w:tcPr>
            <w:tcW w:w="1136" w:type="dxa"/>
            <w:tcBorders>
              <w:top w:val="single" w:sz="6" w:space="0" w:color="DDDEDE"/>
              <w:bottom w:val="single" w:sz="6" w:space="0" w:color="BBBDBE"/>
              <w:right w:val="single" w:sz="6" w:space="0" w:color="BBBDBE"/>
            </w:tcBorders>
            <w:shd w:val="clear" w:color="auto" w:fill="FFFFFF"/>
            <w:vAlign w:val="center"/>
            <w:hideMark/>
          </w:tcPr>
          <w:p w14:paraId="55DBA537" w14:textId="77777777" w:rsidR="000F0AF6" w:rsidRPr="00423913" w:rsidRDefault="000F0AF6" w:rsidP="00DD5AAB">
            <w:pPr>
              <w:spacing w:line="240" w:lineRule="auto"/>
              <w:contextualSpacing/>
              <w:rPr>
                <w:rFonts w:eastAsia="Times New Roman"/>
                <w:sz w:val="16"/>
                <w:szCs w:val="16"/>
              </w:rPr>
            </w:pPr>
            <w:r w:rsidRPr="00423913">
              <w:rPr>
                <w:rFonts w:eastAsia="Times New Roman"/>
                <w:sz w:val="16"/>
                <w:szCs w:val="16"/>
              </w:rPr>
              <w:t>$33,692</w:t>
            </w:r>
          </w:p>
        </w:tc>
      </w:tr>
      <w:tr w:rsidR="00086874" w:rsidRPr="00FD37B2" w14:paraId="1491BF55" w14:textId="77777777" w:rsidTr="007507A2">
        <w:trPr>
          <w:trHeight w:val="14"/>
          <w:tblCellSpacing w:w="0" w:type="dxa"/>
          <w:jc w:val="center"/>
        </w:trPr>
        <w:tc>
          <w:tcPr>
            <w:tcW w:w="2653" w:type="dxa"/>
            <w:tcBorders>
              <w:left w:val="single" w:sz="6" w:space="0" w:color="BBBDBE"/>
              <w:bottom w:val="single" w:sz="6" w:space="0" w:color="BBBDBE"/>
              <w:right w:val="single" w:sz="6" w:space="0" w:color="BBBDBE"/>
            </w:tcBorders>
            <w:shd w:val="clear" w:color="auto" w:fill="FFFFFF"/>
            <w:vAlign w:val="center"/>
            <w:hideMark/>
          </w:tcPr>
          <w:p w14:paraId="411AAB3C" w14:textId="77777777" w:rsidR="000F0AF6" w:rsidRPr="00423913" w:rsidRDefault="000F0AF6" w:rsidP="00DD5AAB">
            <w:pPr>
              <w:spacing w:line="240" w:lineRule="auto"/>
              <w:contextualSpacing/>
              <w:rPr>
                <w:rFonts w:eastAsia="Times New Roman"/>
                <w:sz w:val="16"/>
                <w:szCs w:val="16"/>
              </w:rPr>
            </w:pPr>
            <w:r w:rsidRPr="00423913">
              <w:rPr>
                <w:rFonts w:eastAsia="Times New Roman"/>
                <w:sz w:val="16"/>
                <w:szCs w:val="16"/>
              </w:rPr>
              <w:t>8. Tuition Remission</w:t>
            </w:r>
          </w:p>
        </w:tc>
        <w:tc>
          <w:tcPr>
            <w:tcW w:w="3448" w:type="dxa"/>
            <w:tcBorders>
              <w:bottom w:val="single" w:sz="6" w:space="0" w:color="BBBDBE"/>
              <w:right w:val="single" w:sz="6" w:space="0" w:color="BBBDBE"/>
            </w:tcBorders>
            <w:shd w:val="clear" w:color="auto" w:fill="FFFFFF"/>
            <w:vAlign w:val="center"/>
            <w:hideMark/>
          </w:tcPr>
          <w:p w14:paraId="37280612" w14:textId="77777777" w:rsidR="000F0AF6" w:rsidRPr="00423913" w:rsidRDefault="000F0AF6" w:rsidP="00DD5AAB">
            <w:pPr>
              <w:spacing w:line="240" w:lineRule="auto"/>
              <w:contextualSpacing/>
              <w:rPr>
                <w:rFonts w:eastAsia="Times New Roman"/>
                <w:sz w:val="16"/>
                <w:szCs w:val="16"/>
              </w:rPr>
            </w:pPr>
            <w:r w:rsidRPr="00423913">
              <w:rPr>
                <w:rFonts w:eastAsia="Times New Roman"/>
                <w:sz w:val="16"/>
                <w:szCs w:val="16"/>
              </w:rPr>
              <w:t>$33,692</w:t>
            </w:r>
          </w:p>
        </w:tc>
        <w:tc>
          <w:tcPr>
            <w:tcW w:w="1136" w:type="dxa"/>
            <w:tcBorders>
              <w:bottom w:val="single" w:sz="6" w:space="0" w:color="BBBDBE"/>
              <w:right w:val="single" w:sz="6" w:space="0" w:color="BBBDBE"/>
            </w:tcBorders>
            <w:shd w:val="clear" w:color="auto" w:fill="FFFFFF"/>
            <w:vAlign w:val="center"/>
            <w:hideMark/>
          </w:tcPr>
          <w:p w14:paraId="157DC240" w14:textId="77777777" w:rsidR="000F0AF6" w:rsidRPr="00423913" w:rsidRDefault="000F0AF6" w:rsidP="00DD5AAB">
            <w:pPr>
              <w:spacing w:line="240" w:lineRule="auto"/>
              <w:contextualSpacing/>
              <w:rPr>
                <w:rFonts w:eastAsia="Times New Roman"/>
                <w:sz w:val="16"/>
                <w:szCs w:val="16"/>
              </w:rPr>
            </w:pPr>
            <w:r w:rsidRPr="00423913">
              <w:rPr>
                <w:rFonts w:eastAsia="Times New Roman"/>
                <w:sz w:val="16"/>
                <w:szCs w:val="16"/>
              </w:rPr>
              <w:t>$33,692</w:t>
            </w:r>
          </w:p>
        </w:tc>
      </w:tr>
      <w:tr w:rsidR="00086874" w:rsidRPr="00FD37B2" w14:paraId="18802DFC" w14:textId="77777777" w:rsidTr="007507A2">
        <w:trPr>
          <w:trHeight w:val="14"/>
          <w:tblCellSpacing w:w="0" w:type="dxa"/>
          <w:jc w:val="center"/>
        </w:trPr>
        <w:tc>
          <w:tcPr>
            <w:tcW w:w="2653" w:type="dxa"/>
            <w:tcBorders>
              <w:top w:val="single" w:sz="6" w:space="0" w:color="DDDEDE"/>
              <w:left w:val="single" w:sz="6" w:space="0" w:color="BBBDBE"/>
              <w:bottom w:val="single" w:sz="6" w:space="0" w:color="BBBDBE"/>
              <w:right w:val="single" w:sz="6" w:space="0" w:color="BBBDBE"/>
            </w:tcBorders>
            <w:shd w:val="clear" w:color="auto" w:fill="FFFFFF"/>
            <w:vAlign w:val="center"/>
            <w:hideMark/>
          </w:tcPr>
          <w:p w14:paraId="3665EE8E" w14:textId="77777777" w:rsidR="000F0AF6" w:rsidRPr="00423913" w:rsidRDefault="000F0AF6" w:rsidP="00DD5AAB">
            <w:pPr>
              <w:spacing w:line="240" w:lineRule="auto"/>
              <w:contextualSpacing/>
              <w:rPr>
                <w:rFonts w:eastAsia="Times New Roman"/>
                <w:sz w:val="16"/>
                <w:szCs w:val="16"/>
              </w:rPr>
            </w:pPr>
            <w:r w:rsidRPr="00423913">
              <w:rPr>
                <w:rFonts w:eastAsia="Times New Roman"/>
                <w:sz w:val="16"/>
                <w:szCs w:val="16"/>
              </w:rPr>
              <w:t>Direct Costs:</w:t>
            </w:r>
          </w:p>
        </w:tc>
        <w:tc>
          <w:tcPr>
            <w:tcW w:w="3448" w:type="dxa"/>
            <w:tcBorders>
              <w:top w:val="single" w:sz="6" w:space="0" w:color="DDDEDE"/>
              <w:bottom w:val="single" w:sz="6" w:space="0" w:color="BBBDBE"/>
              <w:right w:val="single" w:sz="6" w:space="0" w:color="BBBDBE"/>
            </w:tcBorders>
            <w:shd w:val="clear" w:color="auto" w:fill="FFFFFF"/>
            <w:vAlign w:val="center"/>
            <w:hideMark/>
          </w:tcPr>
          <w:p w14:paraId="7F7D8CC8" w14:textId="77777777" w:rsidR="000F0AF6" w:rsidRPr="00423913" w:rsidRDefault="000F0AF6" w:rsidP="00DD5AAB">
            <w:pPr>
              <w:spacing w:line="240" w:lineRule="auto"/>
              <w:contextualSpacing/>
              <w:rPr>
                <w:rFonts w:eastAsia="Times New Roman"/>
                <w:sz w:val="16"/>
                <w:szCs w:val="16"/>
              </w:rPr>
            </w:pPr>
            <w:r w:rsidRPr="00423913">
              <w:rPr>
                <w:rFonts w:eastAsia="Times New Roman"/>
                <w:sz w:val="16"/>
                <w:szCs w:val="16"/>
              </w:rPr>
              <w:t>$73,188</w:t>
            </w:r>
          </w:p>
        </w:tc>
        <w:tc>
          <w:tcPr>
            <w:tcW w:w="1136" w:type="dxa"/>
            <w:tcBorders>
              <w:top w:val="single" w:sz="6" w:space="0" w:color="DDDEDE"/>
              <w:bottom w:val="single" w:sz="6" w:space="0" w:color="BBBDBE"/>
              <w:right w:val="single" w:sz="6" w:space="0" w:color="BBBDBE"/>
            </w:tcBorders>
            <w:shd w:val="clear" w:color="auto" w:fill="FFFFFF"/>
            <w:vAlign w:val="center"/>
            <w:hideMark/>
          </w:tcPr>
          <w:p w14:paraId="0E8ED4A3" w14:textId="77777777" w:rsidR="000F0AF6" w:rsidRPr="00423913" w:rsidRDefault="000F0AF6" w:rsidP="00DD5AAB">
            <w:pPr>
              <w:spacing w:line="240" w:lineRule="auto"/>
              <w:contextualSpacing/>
              <w:rPr>
                <w:rFonts w:eastAsia="Times New Roman"/>
                <w:sz w:val="16"/>
                <w:szCs w:val="16"/>
              </w:rPr>
            </w:pPr>
            <w:r w:rsidRPr="00423913">
              <w:rPr>
                <w:rFonts w:eastAsia="Times New Roman"/>
                <w:sz w:val="16"/>
                <w:szCs w:val="16"/>
              </w:rPr>
              <w:t>$73,188</w:t>
            </w:r>
          </w:p>
        </w:tc>
      </w:tr>
      <w:tr w:rsidR="00086874" w:rsidRPr="00FD37B2" w14:paraId="6C3DCBF4" w14:textId="77777777" w:rsidTr="007507A2">
        <w:trPr>
          <w:trHeight w:val="14"/>
          <w:tblCellSpacing w:w="0" w:type="dxa"/>
          <w:jc w:val="center"/>
        </w:trPr>
        <w:tc>
          <w:tcPr>
            <w:tcW w:w="2653" w:type="dxa"/>
            <w:tcBorders>
              <w:top w:val="single" w:sz="6" w:space="0" w:color="DDDEDE"/>
              <w:left w:val="single" w:sz="6" w:space="0" w:color="BBBDBE"/>
              <w:bottom w:val="single" w:sz="6" w:space="0" w:color="BBBDBE"/>
              <w:right w:val="single" w:sz="6" w:space="0" w:color="BBBDBE"/>
            </w:tcBorders>
            <w:shd w:val="clear" w:color="auto" w:fill="FFFFFF"/>
            <w:vAlign w:val="center"/>
            <w:hideMark/>
          </w:tcPr>
          <w:p w14:paraId="0870DBF1" w14:textId="77777777" w:rsidR="000F0AF6" w:rsidRPr="00423913" w:rsidRDefault="000F0AF6" w:rsidP="00DD5AAB">
            <w:pPr>
              <w:spacing w:line="240" w:lineRule="auto"/>
              <w:contextualSpacing/>
              <w:rPr>
                <w:rFonts w:eastAsia="Times New Roman"/>
                <w:sz w:val="16"/>
                <w:szCs w:val="16"/>
              </w:rPr>
            </w:pPr>
            <w:r w:rsidRPr="00423913">
              <w:rPr>
                <w:rFonts w:eastAsia="Times New Roman"/>
                <w:sz w:val="16"/>
                <w:szCs w:val="16"/>
              </w:rPr>
              <w:t>Indirect Costs (67.7%):</w:t>
            </w:r>
          </w:p>
        </w:tc>
        <w:tc>
          <w:tcPr>
            <w:tcW w:w="3448" w:type="dxa"/>
            <w:tcBorders>
              <w:top w:val="single" w:sz="6" w:space="0" w:color="DDDEDE"/>
              <w:bottom w:val="single" w:sz="6" w:space="0" w:color="BBBDBE"/>
              <w:right w:val="single" w:sz="6" w:space="0" w:color="BBBDBE"/>
            </w:tcBorders>
            <w:shd w:val="clear" w:color="auto" w:fill="FFFFFF"/>
            <w:vAlign w:val="center"/>
            <w:hideMark/>
          </w:tcPr>
          <w:p w14:paraId="6CB25349" w14:textId="77777777" w:rsidR="000F0AF6" w:rsidRPr="00423913" w:rsidRDefault="000F0AF6" w:rsidP="00DD5AAB">
            <w:pPr>
              <w:spacing w:line="240" w:lineRule="auto"/>
              <w:contextualSpacing/>
              <w:rPr>
                <w:rFonts w:eastAsia="Times New Roman"/>
                <w:sz w:val="16"/>
                <w:szCs w:val="16"/>
              </w:rPr>
            </w:pPr>
            <w:r w:rsidRPr="00423913">
              <w:rPr>
                <w:rFonts w:eastAsia="Times New Roman"/>
                <w:sz w:val="16"/>
                <w:szCs w:val="16"/>
              </w:rPr>
              <w:t>$26,739</w:t>
            </w:r>
          </w:p>
        </w:tc>
        <w:tc>
          <w:tcPr>
            <w:tcW w:w="1136" w:type="dxa"/>
            <w:tcBorders>
              <w:top w:val="single" w:sz="6" w:space="0" w:color="DDDEDE"/>
              <w:bottom w:val="single" w:sz="6" w:space="0" w:color="BBBDBE"/>
              <w:right w:val="single" w:sz="6" w:space="0" w:color="BBBDBE"/>
            </w:tcBorders>
            <w:shd w:val="clear" w:color="auto" w:fill="FFFFFF"/>
            <w:vAlign w:val="center"/>
            <w:hideMark/>
          </w:tcPr>
          <w:p w14:paraId="10321434" w14:textId="77777777" w:rsidR="000F0AF6" w:rsidRPr="00423913" w:rsidRDefault="000F0AF6" w:rsidP="00DD5AAB">
            <w:pPr>
              <w:spacing w:line="240" w:lineRule="auto"/>
              <w:contextualSpacing/>
              <w:rPr>
                <w:rFonts w:eastAsia="Times New Roman"/>
                <w:sz w:val="16"/>
                <w:szCs w:val="16"/>
              </w:rPr>
            </w:pPr>
            <w:r w:rsidRPr="00423913">
              <w:rPr>
                <w:rFonts w:eastAsia="Times New Roman"/>
                <w:sz w:val="16"/>
                <w:szCs w:val="16"/>
              </w:rPr>
              <w:t>$26,739</w:t>
            </w:r>
          </w:p>
        </w:tc>
      </w:tr>
      <w:tr w:rsidR="00086874" w:rsidRPr="00FD37B2" w14:paraId="4FAC5274" w14:textId="77777777" w:rsidTr="007507A2">
        <w:trPr>
          <w:trHeight w:val="308"/>
          <w:tblCellSpacing w:w="0" w:type="dxa"/>
          <w:jc w:val="center"/>
        </w:trPr>
        <w:tc>
          <w:tcPr>
            <w:tcW w:w="2653" w:type="dxa"/>
            <w:tcBorders>
              <w:top w:val="single" w:sz="6" w:space="0" w:color="DDDEDE"/>
              <w:left w:val="single" w:sz="6" w:space="0" w:color="BBBDBE"/>
              <w:bottom w:val="single" w:sz="6" w:space="0" w:color="BBBDBE"/>
              <w:right w:val="single" w:sz="6" w:space="0" w:color="BBBDBE"/>
            </w:tcBorders>
            <w:shd w:val="clear" w:color="auto" w:fill="FFFFFF"/>
            <w:vAlign w:val="center"/>
            <w:hideMark/>
          </w:tcPr>
          <w:p w14:paraId="19C65145" w14:textId="77777777" w:rsidR="000F0AF6" w:rsidRPr="00423913" w:rsidRDefault="000F0AF6" w:rsidP="00DD5AAB">
            <w:pPr>
              <w:spacing w:line="240" w:lineRule="auto"/>
              <w:contextualSpacing/>
              <w:rPr>
                <w:rFonts w:eastAsia="Times New Roman"/>
                <w:sz w:val="16"/>
                <w:szCs w:val="16"/>
              </w:rPr>
            </w:pPr>
            <w:r w:rsidRPr="00423913">
              <w:rPr>
                <w:rFonts w:eastAsia="Times New Roman"/>
                <w:sz w:val="16"/>
                <w:szCs w:val="16"/>
              </w:rPr>
              <w:t>Total Direct and Indirect Costs:</w:t>
            </w:r>
          </w:p>
        </w:tc>
        <w:tc>
          <w:tcPr>
            <w:tcW w:w="3448" w:type="dxa"/>
            <w:tcBorders>
              <w:top w:val="single" w:sz="6" w:space="0" w:color="DDDEDE"/>
              <w:bottom w:val="single" w:sz="6" w:space="0" w:color="BBBDBE"/>
              <w:right w:val="single" w:sz="6" w:space="0" w:color="BBBDBE"/>
            </w:tcBorders>
            <w:shd w:val="clear" w:color="auto" w:fill="FFFFFF"/>
            <w:vAlign w:val="center"/>
            <w:hideMark/>
          </w:tcPr>
          <w:p w14:paraId="682880D5" w14:textId="77777777" w:rsidR="000F0AF6" w:rsidRPr="00423913" w:rsidRDefault="000F0AF6" w:rsidP="00DD5AAB">
            <w:pPr>
              <w:spacing w:line="240" w:lineRule="auto"/>
              <w:contextualSpacing/>
              <w:rPr>
                <w:rFonts w:eastAsia="Times New Roman"/>
                <w:sz w:val="16"/>
                <w:szCs w:val="16"/>
              </w:rPr>
            </w:pPr>
            <w:r w:rsidRPr="00423913">
              <w:rPr>
                <w:rFonts w:eastAsia="Times New Roman"/>
                <w:sz w:val="16"/>
                <w:szCs w:val="16"/>
              </w:rPr>
              <w:t>$99,927</w:t>
            </w:r>
          </w:p>
        </w:tc>
        <w:tc>
          <w:tcPr>
            <w:tcW w:w="1136" w:type="dxa"/>
            <w:tcBorders>
              <w:top w:val="single" w:sz="6" w:space="0" w:color="DDDEDE"/>
              <w:bottom w:val="single" w:sz="6" w:space="0" w:color="BBBDBE"/>
              <w:right w:val="single" w:sz="6" w:space="0" w:color="BBBDBE"/>
            </w:tcBorders>
            <w:shd w:val="clear" w:color="auto" w:fill="FFFFFF"/>
            <w:vAlign w:val="center"/>
            <w:hideMark/>
          </w:tcPr>
          <w:p w14:paraId="74E35121" w14:textId="77777777" w:rsidR="000F0AF6" w:rsidRPr="00423913" w:rsidRDefault="000F0AF6" w:rsidP="00DD5AAB">
            <w:pPr>
              <w:spacing w:line="240" w:lineRule="auto"/>
              <w:contextualSpacing/>
              <w:rPr>
                <w:rFonts w:eastAsia="Times New Roman"/>
                <w:sz w:val="16"/>
                <w:szCs w:val="16"/>
              </w:rPr>
            </w:pPr>
            <w:r w:rsidRPr="00423913">
              <w:rPr>
                <w:rFonts w:eastAsia="Times New Roman"/>
                <w:sz w:val="16"/>
                <w:szCs w:val="16"/>
              </w:rPr>
              <w:t>$99,927</w:t>
            </w:r>
          </w:p>
        </w:tc>
      </w:tr>
    </w:tbl>
    <w:p w14:paraId="66E6F188" w14:textId="77777777" w:rsidR="00D25D01" w:rsidRDefault="00D25D01" w:rsidP="00544B50">
      <w:pPr>
        <w:pStyle w:val="Heading1"/>
      </w:pPr>
    </w:p>
    <w:p w14:paraId="25D77DA5" w14:textId="2CFA6E76" w:rsidR="00AB65B1" w:rsidRDefault="00AB65B1" w:rsidP="00544B50">
      <w:pPr>
        <w:pStyle w:val="Heading1"/>
      </w:pPr>
      <w:r>
        <w:t>REFERENCES</w:t>
      </w:r>
    </w:p>
    <w:sdt>
      <w:sdtPr>
        <w:rPr>
          <w:sz w:val="18"/>
        </w:rPr>
        <w:id w:val="-2114968582"/>
        <w:docPartObj>
          <w:docPartGallery w:val="Bibliographies"/>
          <w:docPartUnique/>
        </w:docPartObj>
      </w:sdtPr>
      <w:sdtContent>
        <w:sdt>
          <w:sdtPr>
            <w:rPr>
              <w:sz w:val="18"/>
            </w:rPr>
            <w:id w:val="111145805"/>
            <w:bibliography/>
          </w:sdtPr>
          <w:sdtContent>
            <w:p w14:paraId="3E81363E" w14:textId="23E875D8" w:rsidR="00DD5AAB" w:rsidRPr="00DD5AAB" w:rsidRDefault="00DD5AAB">
              <w:pPr>
                <w:rPr>
                  <w:noProof/>
                  <w:sz w:val="18"/>
                </w:rPr>
              </w:pPr>
            </w:p>
            <w:tbl>
              <w:tblPr>
                <w:tblW w:w="5000" w:type="pct"/>
                <w:tblCellSpacing w:w="0" w:type="dxa"/>
                <w:tblCellMar>
                  <w:left w:w="15" w:type="dxa"/>
                  <w:right w:w="15" w:type="dxa"/>
                </w:tblCellMar>
                <w:tblLook w:val="04A0" w:firstRow="1" w:lastRow="0" w:firstColumn="1" w:lastColumn="0" w:noHBand="0" w:noVBand="1"/>
              </w:tblPr>
              <w:tblGrid>
                <w:gridCol w:w="327"/>
                <w:gridCol w:w="9033"/>
              </w:tblGrid>
              <w:tr w:rsidR="00DD5AAB" w:rsidRPr="00DD5AAB" w14:paraId="0A5224C1" w14:textId="77777777" w:rsidTr="00DD5AAB">
                <w:trPr>
                  <w:divId w:val="110903126"/>
                  <w:trHeight w:val="432"/>
                  <w:tblCellSpacing w:w="0" w:type="dxa"/>
                </w:trPr>
                <w:tc>
                  <w:tcPr>
                    <w:tcW w:w="50" w:type="pct"/>
                    <w:hideMark/>
                  </w:tcPr>
                  <w:p w14:paraId="553B9932" w14:textId="028EA5A3" w:rsidR="00DD5AAB" w:rsidRPr="00DD5AAB" w:rsidRDefault="00DD5AAB" w:rsidP="00DD5AAB">
                    <w:pPr>
                      <w:pStyle w:val="Bibliography"/>
                      <w:spacing w:line="240" w:lineRule="auto"/>
                      <w:contextualSpacing/>
                      <w:jc w:val="left"/>
                      <w:rPr>
                        <w:noProof/>
                        <w:sz w:val="22"/>
                        <w:szCs w:val="24"/>
                      </w:rPr>
                    </w:pPr>
                    <w:r w:rsidRPr="00DD5AAB">
                      <w:rPr>
                        <w:noProof/>
                        <w:sz w:val="18"/>
                      </w:rPr>
                      <w:t>[1]</w:t>
                    </w:r>
                  </w:p>
                </w:tc>
                <w:tc>
                  <w:tcPr>
                    <w:tcW w:w="0" w:type="auto"/>
                    <w:hideMark/>
                  </w:tcPr>
                  <w:p w14:paraId="6A70F41E" w14:textId="3574FF09" w:rsidR="00DD5AAB" w:rsidRPr="00DD5AAB" w:rsidRDefault="00DD5AAB" w:rsidP="00DD5AAB">
                    <w:pPr>
                      <w:pStyle w:val="Bibliography"/>
                      <w:spacing w:line="240" w:lineRule="auto"/>
                      <w:contextualSpacing/>
                      <w:jc w:val="left"/>
                      <w:rPr>
                        <w:noProof/>
                        <w:sz w:val="18"/>
                      </w:rPr>
                    </w:pPr>
                    <w:r w:rsidRPr="00DD5AAB">
                      <w:rPr>
                        <w:noProof/>
                        <w:sz w:val="18"/>
                      </w:rPr>
                      <w:t xml:space="preserve">J. Hegarty, J. Brunhaver, Z. DeVito, J. Ragan-Kelley, N. Cohen, S. Bell, A. Vasilyev, M. Horowitz and P. Hanrahan, "Darkroom: compiling high-level image processing code into hardware pipelines," </w:t>
                    </w:r>
                    <w:r w:rsidRPr="00DD5AAB">
                      <w:rPr>
                        <w:i/>
                        <w:iCs/>
                        <w:noProof/>
                        <w:sz w:val="18"/>
                      </w:rPr>
                      <w:t xml:space="preserve">ACM Transactions on Graphics, </w:t>
                    </w:r>
                    <w:r w:rsidRPr="00DD5AAB">
                      <w:rPr>
                        <w:noProof/>
                        <w:sz w:val="18"/>
                      </w:rPr>
                      <w:t>vol. 33, no. 4, 2014.</w:t>
                    </w:r>
                  </w:p>
                </w:tc>
              </w:tr>
              <w:tr w:rsidR="00DD5AAB" w:rsidRPr="00DD5AAB" w14:paraId="24311F92" w14:textId="77777777" w:rsidTr="00DD5AAB">
                <w:trPr>
                  <w:divId w:val="110903126"/>
                  <w:trHeight w:val="432"/>
                  <w:tblCellSpacing w:w="0" w:type="dxa"/>
                </w:trPr>
                <w:tc>
                  <w:tcPr>
                    <w:tcW w:w="50" w:type="pct"/>
                    <w:hideMark/>
                  </w:tcPr>
                  <w:p w14:paraId="0C58AB47" w14:textId="6468C52D" w:rsidR="00DD5AAB" w:rsidRPr="00DD5AAB" w:rsidRDefault="00DD5AAB" w:rsidP="00DD5AAB">
                    <w:pPr>
                      <w:pStyle w:val="Bibliography"/>
                      <w:spacing w:line="240" w:lineRule="auto"/>
                      <w:contextualSpacing/>
                      <w:jc w:val="left"/>
                      <w:rPr>
                        <w:noProof/>
                        <w:sz w:val="18"/>
                      </w:rPr>
                    </w:pPr>
                    <w:r w:rsidRPr="00DD5AAB">
                      <w:rPr>
                        <w:noProof/>
                        <w:sz w:val="18"/>
                      </w:rPr>
                      <w:t>[2]</w:t>
                    </w:r>
                  </w:p>
                </w:tc>
                <w:tc>
                  <w:tcPr>
                    <w:tcW w:w="0" w:type="auto"/>
                    <w:hideMark/>
                  </w:tcPr>
                  <w:p w14:paraId="40AF67E2" w14:textId="22613614" w:rsidR="00DD5AAB" w:rsidRPr="00DD5AAB" w:rsidRDefault="00DD5AAB" w:rsidP="00DD5AAB">
                    <w:pPr>
                      <w:pStyle w:val="Bibliography"/>
                      <w:spacing w:line="240" w:lineRule="auto"/>
                      <w:contextualSpacing/>
                      <w:jc w:val="left"/>
                      <w:rPr>
                        <w:noProof/>
                        <w:sz w:val="18"/>
                      </w:rPr>
                    </w:pPr>
                    <w:r w:rsidRPr="00DD5AAB">
                      <w:rPr>
                        <w:noProof/>
                        <w:sz w:val="18"/>
                      </w:rPr>
                      <w:t xml:space="preserve">R. LiKamWa and L. Zhong, "Starfish: Efficient concurrency support for computer vision applications," in </w:t>
                    </w:r>
                    <w:r w:rsidRPr="00DD5AAB">
                      <w:rPr>
                        <w:i/>
                        <w:iCs/>
                        <w:noProof/>
                        <w:sz w:val="18"/>
                      </w:rPr>
                      <w:t>Proc. ACM Annual International Conference on Mobile Systems, Applications, and Services (MobiSys)</w:t>
                    </w:r>
                    <w:r w:rsidRPr="00DD5AAB">
                      <w:rPr>
                        <w:noProof/>
                        <w:sz w:val="18"/>
                      </w:rPr>
                      <w:t>, 2015.</w:t>
                    </w:r>
                  </w:p>
                </w:tc>
              </w:tr>
              <w:tr w:rsidR="00DD5AAB" w:rsidRPr="00DD5AAB" w14:paraId="72A8192E" w14:textId="77777777" w:rsidTr="00DD5AAB">
                <w:trPr>
                  <w:divId w:val="110903126"/>
                  <w:trHeight w:val="432"/>
                  <w:tblCellSpacing w:w="0" w:type="dxa"/>
                </w:trPr>
                <w:tc>
                  <w:tcPr>
                    <w:tcW w:w="50" w:type="pct"/>
                    <w:hideMark/>
                  </w:tcPr>
                  <w:p w14:paraId="0B94EF0C" w14:textId="066451DE" w:rsidR="00DD5AAB" w:rsidRPr="00DD5AAB" w:rsidRDefault="00DD5AAB" w:rsidP="00DD5AAB">
                    <w:pPr>
                      <w:pStyle w:val="Bibliography"/>
                      <w:spacing w:line="240" w:lineRule="auto"/>
                      <w:contextualSpacing/>
                      <w:jc w:val="left"/>
                      <w:rPr>
                        <w:noProof/>
                        <w:sz w:val="18"/>
                      </w:rPr>
                    </w:pPr>
                    <w:r w:rsidRPr="00DD5AAB">
                      <w:rPr>
                        <w:noProof/>
                        <w:sz w:val="18"/>
                      </w:rPr>
                      <w:t>[3]</w:t>
                    </w:r>
                  </w:p>
                </w:tc>
                <w:tc>
                  <w:tcPr>
                    <w:tcW w:w="0" w:type="auto"/>
                    <w:hideMark/>
                  </w:tcPr>
                  <w:p w14:paraId="6BA34C04" w14:textId="51A578C1" w:rsidR="00DD5AAB" w:rsidRPr="00DD5AAB" w:rsidRDefault="00DD5AAB" w:rsidP="00DD5AAB">
                    <w:pPr>
                      <w:pStyle w:val="Bibliography"/>
                      <w:spacing w:line="240" w:lineRule="auto"/>
                      <w:contextualSpacing/>
                      <w:jc w:val="left"/>
                      <w:rPr>
                        <w:noProof/>
                        <w:sz w:val="18"/>
                      </w:rPr>
                    </w:pPr>
                    <w:r w:rsidRPr="00DD5AAB">
                      <w:rPr>
                        <w:noProof/>
                        <w:sz w:val="18"/>
                      </w:rPr>
                      <w:t xml:space="preserve">R. LiKamWa, B. Priyantha, M. Philipose, L. Zhong and P. Bahl, "Energy characterization and optimization of image sensing toward continuous mobile vision," in </w:t>
                    </w:r>
                    <w:r w:rsidRPr="00DD5AAB">
                      <w:rPr>
                        <w:i/>
                        <w:iCs/>
                        <w:noProof/>
                        <w:sz w:val="18"/>
                      </w:rPr>
                      <w:t>Proc. ACM Annual International Conference on Mobile Systems, Applications, and Services (MobiSys)</w:t>
                    </w:r>
                    <w:r w:rsidRPr="00DD5AAB">
                      <w:rPr>
                        <w:noProof/>
                        <w:sz w:val="18"/>
                      </w:rPr>
                      <w:t>, 2013.</w:t>
                    </w:r>
                  </w:p>
                </w:tc>
              </w:tr>
              <w:tr w:rsidR="00DD5AAB" w:rsidRPr="00DD5AAB" w14:paraId="1FDBC498" w14:textId="77777777" w:rsidTr="00DD5AAB">
                <w:trPr>
                  <w:divId w:val="110903126"/>
                  <w:trHeight w:val="432"/>
                  <w:tblCellSpacing w:w="0" w:type="dxa"/>
                </w:trPr>
                <w:tc>
                  <w:tcPr>
                    <w:tcW w:w="50" w:type="pct"/>
                    <w:hideMark/>
                  </w:tcPr>
                  <w:p w14:paraId="35DAF0EC" w14:textId="54166C6A" w:rsidR="00DD5AAB" w:rsidRPr="00DD5AAB" w:rsidRDefault="00DD5AAB" w:rsidP="00DD5AAB">
                    <w:pPr>
                      <w:pStyle w:val="Bibliography"/>
                      <w:spacing w:line="240" w:lineRule="auto"/>
                      <w:contextualSpacing/>
                      <w:jc w:val="left"/>
                      <w:rPr>
                        <w:noProof/>
                        <w:sz w:val="18"/>
                      </w:rPr>
                    </w:pPr>
                    <w:r w:rsidRPr="00DD5AAB">
                      <w:rPr>
                        <w:noProof/>
                        <w:sz w:val="18"/>
                      </w:rPr>
                      <w:t>[4]</w:t>
                    </w:r>
                  </w:p>
                </w:tc>
                <w:tc>
                  <w:tcPr>
                    <w:tcW w:w="0" w:type="auto"/>
                    <w:hideMark/>
                  </w:tcPr>
                  <w:p w14:paraId="2B596746" w14:textId="7B49F259" w:rsidR="00DD5AAB" w:rsidRPr="00DD5AAB" w:rsidRDefault="00DD5AAB" w:rsidP="00DD5AAB">
                    <w:pPr>
                      <w:pStyle w:val="Bibliography"/>
                      <w:spacing w:line="240" w:lineRule="auto"/>
                      <w:contextualSpacing/>
                      <w:jc w:val="left"/>
                      <w:rPr>
                        <w:noProof/>
                        <w:sz w:val="18"/>
                      </w:rPr>
                    </w:pPr>
                    <w:r w:rsidRPr="00DD5AAB">
                      <w:rPr>
                        <w:noProof/>
                        <w:sz w:val="18"/>
                      </w:rPr>
                      <w:t xml:space="preserve">R. LiKamWa, Y. Hou, J. Gao, M. Polansky and L. Zhong, "RedEye: analog ConvNet image sensor architecture for continuous mobile vision," in </w:t>
                    </w:r>
                    <w:r w:rsidRPr="00DD5AAB">
                      <w:rPr>
                        <w:i/>
                        <w:iCs/>
                        <w:noProof/>
                        <w:sz w:val="18"/>
                      </w:rPr>
                      <w:t>Proc. ACM/IEEE International Symposium on Computer Architecture (ISCA)</w:t>
                    </w:r>
                    <w:r w:rsidRPr="00DD5AAB">
                      <w:rPr>
                        <w:noProof/>
                        <w:sz w:val="18"/>
                      </w:rPr>
                      <w:t>, 2016.</w:t>
                    </w:r>
                  </w:p>
                </w:tc>
              </w:tr>
              <w:tr w:rsidR="00DD5AAB" w:rsidRPr="00DD5AAB" w14:paraId="665AA53B" w14:textId="77777777" w:rsidTr="00DD5AAB">
                <w:trPr>
                  <w:divId w:val="110903126"/>
                  <w:trHeight w:val="432"/>
                  <w:tblCellSpacing w:w="0" w:type="dxa"/>
                </w:trPr>
                <w:tc>
                  <w:tcPr>
                    <w:tcW w:w="50" w:type="pct"/>
                    <w:hideMark/>
                  </w:tcPr>
                  <w:p w14:paraId="4D11BEBB" w14:textId="5EE34A59" w:rsidR="00DD5AAB" w:rsidRPr="00DD5AAB" w:rsidRDefault="00DD5AAB" w:rsidP="00DD5AAB">
                    <w:pPr>
                      <w:pStyle w:val="Bibliography"/>
                      <w:spacing w:line="240" w:lineRule="auto"/>
                      <w:contextualSpacing/>
                      <w:jc w:val="left"/>
                      <w:rPr>
                        <w:noProof/>
                        <w:sz w:val="18"/>
                      </w:rPr>
                    </w:pPr>
                    <w:r w:rsidRPr="00DD5AAB">
                      <w:rPr>
                        <w:noProof/>
                        <w:sz w:val="18"/>
                      </w:rPr>
                      <w:t>[5]</w:t>
                    </w:r>
                  </w:p>
                </w:tc>
                <w:tc>
                  <w:tcPr>
                    <w:tcW w:w="0" w:type="auto"/>
                    <w:hideMark/>
                  </w:tcPr>
                  <w:p w14:paraId="3CCED8A9" w14:textId="74EF1A9B" w:rsidR="00DD5AAB" w:rsidRPr="00DD5AAB" w:rsidRDefault="00DD5AAB" w:rsidP="00DD5AAB">
                    <w:pPr>
                      <w:pStyle w:val="Bibliography"/>
                      <w:spacing w:line="240" w:lineRule="auto"/>
                      <w:contextualSpacing/>
                      <w:jc w:val="left"/>
                      <w:rPr>
                        <w:noProof/>
                        <w:sz w:val="18"/>
                      </w:rPr>
                    </w:pPr>
                    <w:r w:rsidRPr="00DD5AAB">
                      <w:rPr>
                        <w:noProof/>
                        <w:sz w:val="18"/>
                      </w:rPr>
                      <w:t xml:space="preserve">J. Wang, S. Zhong, L. Yan and Z. Cao, "An embedded system-on-chip architecture for real-time visual detection and matching," </w:t>
                    </w:r>
                    <w:r w:rsidR="000855C0">
                      <w:rPr>
                        <w:i/>
                        <w:iCs/>
                        <w:noProof/>
                        <w:sz w:val="18"/>
                      </w:rPr>
                      <w:t>IEEE T</w:t>
                    </w:r>
                    <w:r w:rsidRPr="00DD5AAB">
                      <w:rPr>
                        <w:i/>
                        <w:iCs/>
                        <w:noProof/>
                        <w:sz w:val="18"/>
                      </w:rPr>
                      <w:t xml:space="preserve">ransactions on Circuits and Systems for Video Technology, </w:t>
                    </w:r>
                    <w:r w:rsidRPr="00DD5AAB">
                      <w:rPr>
                        <w:noProof/>
                        <w:sz w:val="18"/>
                      </w:rPr>
                      <w:t>vol. 24, no. 3, pp. 525-538, 2014.</w:t>
                    </w:r>
                  </w:p>
                </w:tc>
              </w:tr>
              <w:tr w:rsidR="00DD5AAB" w:rsidRPr="00DD5AAB" w14:paraId="277D55C6" w14:textId="77777777" w:rsidTr="00DD5AAB">
                <w:trPr>
                  <w:divId w:val="110903126"/>
                  <w:trHeight w:val="432"/>
                  <w:tblCellSpacing w:w="0" w:type="dxa"/>
                </w:trPr>
                <w:tc>
                  <w:tcPr>
                    <w:tcW w:w="50" w:type="pct"/>
                    <w:hideMark/>
                  </w:tcPr>
                  <w:p w14:paraId="3E81C078" w14:textId="5E2C4CDB" w:rsidR="00DD5AAB" w:rsidRPr="00DD5AAB" w:rsidRDefault="00DD5AAB" w:rsidP="00DD5AAB">
                    <w:pPr>
                      <w:pStyle w:val="Bibliography"/>
                      <w:spacing w:line="240" w:lineRule="auto"/>
                      <w:contextualSpacing/>
                      <w:jc w:val="left"/>
                      <w:rPr>
                        <w:noProof/>
                        <w:sz w:val="18"/>
                      </w:rPr>
                    </w:pPr>
                    <w:r w:rsidRPr="00DD5AAB">
                      <w:rPr>
                        <w:noProof/>
                        <w:sz w:val="18"/>
                      </w:rPr>
                      <w:t>[6]</w:t>
                    </w:r>
                  </w:p>
                </w:tc>
                <w:tc>
                  <w:tcPr>
                    <w:tcW w:w="0" w:type="auto"/>
                    <w:hideMark/>
                  </w:tcPr>
                  <w:p w14:paraId="12C194FC" w14:textId="648D649E" w:rsidR="00DD5AAB" w:rsidRPr="00DD5AAB" w:rsidRDefault="00DD5AAB" w:rsidP="00DD5AAB">
                    <w:pPr>
                      <w:pStyle w:val="Bibliography"/>
                      <w:spacing w:line="240" w:lineRule="auto"/>
                      <w:contextualSpacing/>
                      <w:jc w:val="left"/>
                      <w:rPr>
                        <w:noProof/>
                        <w:sz w:val="18"/>
                      </w:rPr>
                    </w:pPr>
                    <w:r w:rsidRPr="00DD5AAB">
                      <w:rPr>
                        <w:noProof/>
                        <w:sz w:val="18"/>
                      </w:rPr>
                      <w:t xml:space="preserve">Y. Xu, Q. Zhou, L. Gong, M. Zhu, X. Ding and R. K. F. Teng, "High-Speed Simultaneous Image Distortion Correction Transformations for a Multicamera Cylindrical Panorama Real-time Video System Using FPGA," in </w:t>
                    </w:r>
                    <w:r w:rsidRPr="00DD5AAB">
                      <w:rPr>
                        <w:i/>
                        <w:iCs/>
                        <w:noProof/>
                        <w:sz w:val="18"/>
                      </w:rPr>
                      <w:t>IEEE Transactions on Circuits and Systems for Video Technology</w:t>
                    </w:r>
                    <w:r w:rsidRPr="00DD5AAB">
                      <w:rPr>
                        <w:noProof/>
                        <w:sz w:val="18"/>
                      </w:rPr>
                      <w:t>, 2014.</w:t>
                    </w:r>
                  </w:p>
                </w:tc>
              </w:tr>
              <w:tr w:rsidR="00DD5AAB" w:rsidRPr="00DD5AAB" w14:paraId="7919EB1A" w14:textId="77777777" w:rsidTr="00DD5AAB">
                <w:trPr>
                  <w:divId w:val="110903126"/>
                  <w:trHeight w:val="432"/>
                  <w:tblCellSpacing w:w="0" w:type="dxa"/>
                </w:trPr>
                <w:tc>
                  <w:tcPr>
                    <w:tcW w:w="50" w:type="pct"/>
                    <w:hideMark/>
                  </w:tcPr>
                  <w:p w14:paraId="0E5058B0" w14:textId="1F59F34B" w:rsidR="00DD5AAB" w:rsidRPr="00DD5AAB" w:rsidRDefault="00DD5AAB" w:rsidP="00DD5AAB">
                    <w:pPr>
                      <w:pStyle w:val="Bibliography"/>
                      <w:spacing w:line="240" w:lineRule="auto"/>
                      <w:contextualSpacing/>
                      <w:jc w:val="left"/>
                      <w:rPr>
                        <w:noProof/>
                        <w:sz w:val="18"/>
                      </w:rPr>
                    </w:pPr>
                    <w:r w:rsidRPr="00DD5AAB">
                      <w:rPr>
                        <w:noProof/>
                        <w:sz w:val="18"/>
                      </w:rPr>
                      <w:t>[7]</w:t>
                    </w:r>
                  </w:p>
                </w:tc>
                <w:tc>
                  <w:tcPr>
                    <w:tcW w:w="0" w:type="auto"/>
                    <w:hideMark/>
                  </w:tcPr>
                  <w:p w14:paraId="3B66FD8D" w14:textId="63EAB1A6" w:rsidR="00DD5AAB" w:rsidRPr="00DD5AAB" w:rsidRDefault="00DD5AAB" w:rsidP="00DD5AAB">
                    <w:pPr>
                      <w:pStyle w:val="Bibliography"/>
                      <w:spacing w:line="240" w:lineRule="auto"/>
                      <w:contextualSpacing/>
                      <w:jc w:val="left"/>
                      <w:rPr>
                        <w:noProof/>
                        <w:sz w:val="18"/>
                      </w:rPr>
                    </w:pPr>
                    <w:r w:rsidRPr="00DD5AAB">
                      <w:rPr>
                        <w:noProof/>
                        <w:sz w:val="18"/>
                      </w:rPr>
                      <w:t xml:space="preserve">L. Yao, H. Feng, Y. Zhu, Z. Jiang, D. Zhao and W. Feng, "An Architecture of Optimised SIFT Feature Detection for an FPGA Implementation of an Image Matcher," in </w:t>
                    </w:r>
                    <w:r w:rsidR="008965B4" w:rsidRPr="003A1E55">
                      <w:rPr>
                        <w:i/>
                        <w:noProof/>
                        <w:sz w:val="18"/>
                      </w:rPr>
                      <w:t xml:space="preserve">Proc. </w:t>
                    </w:r>
                    <w:r w:rsidRPr="00DD5AAB">
                      <w:rPr>
                        <w:i/>
                        <w:iCs/>
                        <w:noProof/>
                        <w:sz w:val="18"/>
                      </w:rPr>
                      <w:t>International Conference on Field-Programmable Technology</w:t>
                    </w:r>
                    <w:r w:rsidRPr="00DD5AAB">
                      <w:rPr>
                        <w:noProof/>
                        <w:sz w:val="18"/>
                      </w:rPr>
                      <w:t>, 2009.</w:t>
                    </w:r>
                  </w:p>
                </w:tc>
              </w:tr>
              <w:tr w:rsidR="00DD5AAB" w:rsidRPr="00DD5AAB" w14:paraId="5D10A30C" w14:textId="77777777" w:rsidTr="00DD5AAB">
                <w:trPr>
                  <w:divId w:val="110903126"/>
                  <w:trHeight w:val="432"/>
                  <w:tblCellSpacing w:w="0" w:type="dxa"/>
                </w:trPr>
                <w:tc>
                  <w:tcPr>
                    <w:tcW w:w="50" w:type="pct"/>
                    <w:hideMark/>
                  </w:tcPr>
                  <w:p w14:paraId="725D3F53" w14:textId="540B7FAC" w:rsidR="00DD5AAB" w:rsidRPr="00DD5AAB" w:rsidRDefault="00DD5AAB" w:rsidP="00DD5AAB">
                    <w:pPr>
                      <w:pStyle w:val="Bibliography"/>
                      <w:spacing w:line="240" w:lineRule="auto"/>
                      <w:contextualSpacing/>
                      <w:jc w:val="left"/>
                      <w:rPr>
                        <w:noProof/>
                        <w:sz w:val="18"/>
                      </w:rPr>
                    </w:pPr>
                    <w:r w:rsidRPr="00DD5AAB">
                      <w:rPr>
                        <w:noProof/>
                        <w:sz w:val="18"/>
                      </w:rPr>
                      <w:t>[8]</w:t>
                    </w:r>
                  </w:p>
                </w:tc>
                <w:tc>
                  <w:tcPr>
                    <w:tcW w:w="0" w:type="auto"/>
                    <w:hideMark/>
                  </w:tcPr>
                  <w:p w14:paraId="7E534F28" w14:textId="77777777" w:rsidR="00DD5AAB" w:rsidRPr="00DD5AAB" w:rsidRDefault="00DD5AAB" w:rsidP="00DD5AAB">
                    <w:pPr>
                      <w:pStyle w:val="Bibliography"/>
                      <w:spacing w:line="240" w:lineRule="auto"/>
                      <w:contextualSpacing/>
                      <w:jc w:val="left"/>
                      <w:rPr>
                        <w:noProof/>
                        <w:sz w:val="18"/>
                      </w:rPr>
                    </w:pPr>
                    <w:r w:rsidRPr="00DD5AAB">
                      <w:rPr>
                        <w:noProof/>
                        <w:sz w:val="18"/>
                      </w:rPr>
                      <w:t>T. Instruments, "DS25BR120 Datasheet: 3.125 Gbps LVDS Buffer with Transmit Pre-Emphasis," 2013. [Online]. Available: http://www.ti.com/lit/ds/symlink/ds25br120.pdf.</w:t>
                    </w:r>
                  </w:p>
                </w:tc>
              </w:tr>
              <w:tr w:rsidR="00DD5AAB" w:rsidRPr="00DD5AAB" w14:paraId="6828966B" w14:textId="77777777" w:rsidTr="00DD5AAB">
                <w:trPr>
                  <w:divId w:val="110903126"/>
                  <w:trHeight w:val="432"/>
                  <w:tblCellSpacing w:w="0" w:type="dxa"/>
                </w:trPr>
                <w:tc>
                  <w:tcPr>
                    <w:tcW w:w="50" w:type="pct"/>
                    <w:hideMark/>
                  </w:tcPr>
                  <w:p w14:paraId="624BE464" w14:textId="582DBCE1" w:rsidR="00DD5AAB" w:rsidRPr="00DD5AAB" w:rsidRDefault="00DD5AAB" w:rsidP="00DD5AAB">
                    <w:pPr>
                      <w:pStyle w:val="Bibliography"/>
                      <w:spacing w:line="240" w:lineRule="auto"/>
                      <w:contextualSpacing/>
                      <w:jc w:val="left"/>
                      <w:rPr>
                        <w:noProof/>
                        <w:sz w:val="18"/>
                      </w:rPr>
                    </w:pPr>
                    <w:r w:rsidRPr="00DD5AAB">
                      <w:rPr>
                        <w:noProof/>
                        <w:sz w:val="18"/>
                      </w:rPr>
                      <w:t>[9]</w:t>
                    </w:r>
                  </w:p>
                </w:tc>
                <w:tc>
                  <w:tcPr>
                    <w:tcW w:w="0" w:type="auto"/>
                    <w:hideMark/>
                  </w:tcPr>
                  <w:p w14:paraId="1485B2C9" w14:textId="77777777" w:rsidR="00DD5AAB" w:rsidRPr="00DD5AAB" w:rsidRDefault="00DD5AAB" w:rsidP="00DD5AAB">
                    <w:pPr>
                      <w:pStyle w:val="Bibliography"/>
                      <w:spacing w:line="240" w:lineRule="auto"/>
                      <w:contextualSpacing/>
                      <w:jc w:val="left"/>
                      <w:rPr>
                        <w:noProof/>
                        <w:sz w:val="18"/>
                      </w:rPr>
                    </w:pPr>
                    <w:r w:rsidRPr="00DD5AAB">
                      <w:rPr>
                        <w:noProof/>
                        <w:sz w:val="18"/>
                      </w:rPr>
                      <w:t>OnSemi, "MT9D131 Datasheet: 1/3.2-Inch System</w:t>
                    </w:r>
                    <w:r w:rsidRPr="00DD5AAB">
                      <w:rPr>
                        <w:rFonts w:ascii="Calibri" w:eastAsia="Calibri" w:hAnsi="Calibri" w:cs="Calibri"/>
                        <w:noProof/>
                        <w:sz w:val="18"/>
                      </w:rPr>
                      <w:t>‐</w:t>
                    </w:r>
                    <w:r w:rsidRPr="00DD5AAB">
                      <w:rPr>
                        <w:noProof/>
                        <w:sz w:val="18"/>
                      </w:rPr>
                      <w:t>On</w:t>
                    </w:r>
                    <w:r w:rsidRPr="00DD5AAB">
                      <w:rPr>
                        <w:rFonts w:ascii="Calibri" w:eastAsia="Calibri" w:hAnsi="Calibri" w:cs="Calibri"/>
                        <w:noProof/>
                        <w:sz w:val="18"/>
                      </w:rPr>
                      <w:t>‐</w:t>
                    </w:r>
                    <w:r w:rsidRPr="00DD5AAB">
                      <w:rPr>
                        <w:noProof/>
                        <w:sz w:val="18"/>
                      </w:rPr>
                      <w:t>A</w:t>
                    </w:r>
                    <w:r w:rsidRPr="00DD5AAB">
                      <w:rPr>
                        <w:rFonts w:ascii="Calibri" w:eastAsia="Calibri" w:hAnsi="Calibri" w:cs="Calibri"/>
                        <w:noProof/>
                        <w:sz w:val="18"/>
                      </w:rPr>
                      <w:t>‐</w:t>
                    </w:r>
                    <w:r w:rsidRPr="00DD5AAB">
                      <w:rPr>
                        <w:noProof/>
                        <w:sz w:val="18"/>
                      </w:rPr>
                      <w:t>Chip (SOC) CMOS Digital Image Sensor," Nov 2016. [Online]. Available: https://www.onsemi.com/pub/Collateral/MT9D131-D.PDF.</w:t>
                    </w:r>
                  </w:p>
                </w:tc>
              </w:tr>
              <w:tr w:rsidR="00DD5AAB" w:rsidRPr="00DD5AAB" w14:paraId="060C4851" w14:textId="77777777" w:rsidTr="00DD5AAB">
                <w:trPr>
                  <w:divId w:val="110903126"/>
                  <w:trHeight w:val="432"/>
                  <w:tblCellSpacing w:w="0" w:type="dxa"/>
                </w:trPr>
                <w:tc>
                  <w:tcPr>
                    <w:tcW w:w="50" w:type="pct"/>
                    <w:hideMark/>
                  </w:tcPr>
                  <w:p w14:paraId="781F790F" w14:textId="6DB3E3F2" w:rsidR="00DD5AAB" w:rsidRPr="00DD5AAB" w:rsidRDefault="00DD5AAB" w:rsidP="00DD5AAB">
                    <w:pPr>
                      <w:pStyle w:val="Bibliography"/>
                      <w:spacing w:line="240" w:lineRule="auto"/>
                      <w:contextualSpacing/>
                      <w:jc w:val="left"/>
                      <w:rPr>
                        <w:noProof/>
                        <w:sz w:val="18"/>
                      </w:rPr>
                    </w:pPr>
                    <w:r w:rsidRPr="00DD5AAB">
                      <w:rPr>
                        <w:noProof/>
                        <w:sz w:val="18"/>
                      </w:rPr>
                      <w:t>[10]</w:t>
                    </w:r>
                  </w:p>
                </w:tc>
                <w:tc>
                  <w:tcPr>
                    <w:tcW w:w="0" w:type="auto"/>
                    <w:hideMark/>
                  </w:tcPr>
                  <w:p w14:paraId="6A742DC2" w14:textId="293C9D72" w:rsidR="00DD5AAB" w:rsidRPr="00DD5AAB" w:rsidRDefault="00DD5AAB" w:rsidP="00DD5AAB">
                    <w:pPr>
                      <w:pStyle w:val="Bibliography"/>
                      <w:spacing w:line="240" w:lineRule="auto"/>
                      <w:contextualSpacing/>
                      <w:jc w:val="left"/>
                      <w:rPr>
                        <w:noProof/>
                        <w:sz w:val="18"/>
                      </w:rPr>
                    </w:pPr>
                    <w:r w:rsidRPr="00DD5AAB">
                      <w:rPr>
                        <w:noProof/>
                        <w:sz w:val="18"/>
                      </w:rPr>
                      <w:t xml:space="preserve">B. C. Smith and L. A. Rowe, "Algorithms for maniplating compressed images," </w:t>
                    </w:r>
                    <w:r w:rsidRPr="00DD5AAB">
                      <w:rPr>
                        <w:i/>
                        <w:iCs/>
                        <w:noProof/>
                        <w:sz w:val="18"/>
                      </w:rPr>
                      <w:t xml:space="preserve">IEEE Computer Graphics and Applications, </w:t>
                    </w:r>
                    <w:r w:rsidRPr="00DD5AAB">
                      <w:rPr>
                        <w:noProof/>
                        <w:sz w:val="18"/>
                      </w:rPr>
                      <w:t>vol. 13, no. 5, pp. 34-42, 1993.</w:t>
                    </w:r>
                  </w:p>
                </w:tc>
              </w:tr>
              <w:tr w:rsidR="00DD5AAB" w:rsidRPr="00DD5AAB" w14:paraId="7C41664A" w14:textId="77777777" w:rsidTr="00DD5AAB">
                <w:trPr>
                  <w:divId w:val="110903126"/>
                  <w:trHeight w:val="432"/>
                  <w:tblCellSpacing w:w="0" w:type="dxa"/>
                </w:trPr>
                <w:tc>
                  <w:tcPr>
                    <w:tcW w:w="50" w:type="pct"/>
                    <w:hideMark/>
                  </w:tcPr>
                  <w:p w14:paraId="203F00ED" w14:textId="1570F2DC" w:rsidR="00DD5AAB" w:rsidRPr="00DD5AAB" w:rsidRDefault="00DD5AAB" w:rsidP="00DD5AAB">
                    <w:pPr>
                      <w:pStyle w:val="Bibliography"/>
                      <w:spacing w:line="240" w:lineRule="auto"/>
                      <w:contextualSpacing/>
                      <w:jc w:val="left"/>
                      <w:rPr>
                        <w:noProof/>
                        <w:sz w:val="18"/>
                      </w:rPr>
                    </w:pPr>
                    <w:r w:rsidRPr="00DD5AAB">
                      <w:rPr>
                        <w:noProof/>
                        <w:sz w:val="18"/>
                      </w:rPr>
                      <w:t>[11]</w:t>
                    </w:r>
                  </w:p>
                </w:tc>
                <w:tc>
                  <w:tcPr>
                    <w:tcW w:w="0" w:type="auto"/>
                    <w:hideMark/>
                  </w:tcPr>
                  <w:p w14:paraId="2C135219" w14:textId="2921B099" w:rsidR="00DD5AAB" w:rsidRPr="00DD5AAB" w:rsidRDefault="00DD5AAB" w:rsidP="00DD5AAB">
                    <w:pPr>
                      <w:pStyle w:val="Bibliography"/>
                      <w:spacing w:line="240" w:lineRule="auto"/>
                      <w:contextualSpacing/>
                      <w:jc w:val="left"/>
                      <w:rPr>
                        <w:noProof/>
                        <w:sz w:val="18"/>
                      </w:rPr>
                    </w:pPr>
                    <w:r w:rsidRPr="00DD5AAB">
                      <w:rPr>
                        <w:noProof/>
                        <w:sz w:val="18"/>
                      </w:rPr>
                      <w:t xml:space="preserve">W. Zhu, L. Liu, G. Y. S. Jiang and S. Wei, "A 135-frames/s 1080p 87.5-mW Binary-Descriptor-Based Image Feature Extraction Accelerator.," in </w:t>
                    </w:r>
                    <w:r w:rsidRPr="00DD5AAB">
                      <w:rPr>
                        <w:i/>
                        <w:iCs/>
                        <w:noProof/>
                        <w:sz w:val="18"/>
                      </w:rPr>
                      <w:t>IEEE Transactions on Circuits and Systems for Video Technology</w:t>
                    </w:r>
                    <w:r w:rsidRPr="00DD5AAB">
                      <w:rPr>
                        <w:noProof/>
                        <w:sz w:val="18"/>
                      </w:rPr>
                      <w:t>, 2016.</w:t>
                    </w:r>
                  </w:p>
                </w:tc>
              </w:tr>
              <w:tr w:rsidR="00DD5AAB" w:rsidRPr="00DD5AAB" w14:paraId="05AD8349" w14:textId="77777777" w:rsidTr="00DD5AAB">
                <w:trPr>
                  <w:divId w:val="110903126"/>
                  <w:trHeight w:val="432"/>
                  <w:tblCellSpacing w:w="0" w:type="dxa"/>
                </w:trPr>
                <w:tc>
                  <w:tcPr>
                    <w:tcW w:w="50" w:type="pct"/>
                    <w:hideMark/>
                  </w:tcPr>
                  <w:p w14:paraId="73FE2395" w14:textId="0C80ACC9" w:rsidR="00DD5AAB" w:rsidRPr="00DD5AAB" w:rsidRDefault="00DD5AAB" w:rsidP="00DD5AAB">
                    <w:pPr>
                      <w:pStyle w:val="Bibliography"/>
                      <w:spacing w:line="240" w:lineRule="auto"/>
                      <w:contextualSpacing/>
                      <w:jc w:val="left"/>
                      <w:rPr>
                        <w:noProof/>
                        <w:sz w:val="18"/>
                      </w:rPr>
                    </w:pPr>
                    <w:r w:rsidRPr="00DD5AAB">
                      <w:rPr>
                        <w:noProof/>
                        <w:sz w:val="18"/>
                      </w:rPr>
                      <w:t>[12]</w:t>
                    </w:r>
                  </w:p>
                </w:tc>
                <w:tc>
                  <w:tcPr>
                    <w:tcW w:w="0" w:type="auto"/>
                    <w:hideMark/>
                  </w:tcPr>
                  <w:p w14:paraId="77A81153" w14:textId="3F714E45" w:rsidR="00DD5AAB" w:rsidRPr="00DD5AAB" w:rsidRDefault="00DD5AAB" w:rsidP="00DD5AAB">
                    <w:pPr>
                      <w:pStyle w:val="Bibliography"/>
                      <w:spacing w:line="240" w:lineRule="auto"/>
                      <w:contextualSpacing/>
                      <w:jc w:val="left"/>
                      <w:rPr>
                        <w:noProof/>
                        <w:sz w:val="18"/>
                      </w:rPr>
                    </w:pPr>
                    <w:r w:rsidRPr="00DD5AAB">
                      <w:rPr>
                        <w:noProof/>
                        <w:sz w:val="18"/>
                      </w:rPr>
                      <w:t xml:space="preserve">F.-C. Huang, S.-Y. Huang, J.-W. Ker and Y.-C. Chen, "High-Performance SIFT Hardware Accelerator for Real-Time Image Feature Extraction," in </w:t>
                    </w:r>
                    <w:r w:rsidRPr="00DD5AAB">
                      <w:rPr>
                        <w:i/>
                        <w:iCs/>
                        <w:noProof/>
                        <w:sz w:val="18"/>
                      </w:rPr>
                      <w:t>IEEE Transactions on Circuits and Systems for Video Technology</w:t>
                    </w:r>
                    <w:r w:rsidRPr="00DD5AAB">
                      <w:rPr>
                        <w:noProof/>
                        <w:sz w:val="18"/>
                      </w:rPr>
                      <w:t>, 2012.</w:t>
                    </w:r>
                  </w:p>
                </w:tc>
              </w:tr>
            </w:tbl>
            <w:p w14:paraId="78EE9B15" w14:textId="43BE79A6" w:rsidR="00AB65B1" w:rsidRPr="00DD5AAB" w:rsidRDefault="00AB65B1">
              <w:pPr>
                <w:rPr>
                  <w:sz w:val="18"/>
                </w:rPr>
              </w:pPr>
              <w:r w:rsidRPr="00DD5AAB">
                <w:rPr>
                  <w:sz w:val="18"/>
                </w:rPr>
                <w:br w:type="page"/>
              </w:r>
            </w:p>
          </w:sdtContent>
        </w:sdt>
      </w:sdtContent>
    </w:sdt>
    <w:p w14:paraId="002A6671" w14:textId="6076CBBE" w:rsidR="00BC1F58" w:rsidRDefault="00480567" w:rsidP="00C5111E">
      <w:pPr>
        <w:pStyle w:val="Heading1"/>
      </w:pPr>
      <w:r>
        <w:lastRenderedPageBreak/>
        <w:t>APPENDIX A</w:t>
      </w:r>
      <w:r w:rsidR="00AB65B1">
        <w:t>: FACILITIES AND EQUIPMENT</w:t>
      </w:r>
    </w:p>
    <w:p w14:paraId="348D5C64" w14:textId="75C8278F" w:rsidR="002B237D" w:rsidRDefault="0048517E" w:rsidP="00C5111E">
      <w:r>
        <w:t xml:space="preserve">The Mobile Systems Research Studio, directed by PI Robert LiKamWa, </w:t>
      </w:r>
      <w:r w:rsidR="004674A6" w:rsidRPr="004674A6">
        <w:t>focuses on software and hardware systems for sensing and actuation on mob</w:t>
      </w:r>
      <w:r w:rsidR="004674A6">
        <w:t xml:space="preserve">ile devices. </w:t>
      </w:r>
      <w:r w:rsidR="004674A6" w:rsidRPr="004674A6">
        <w:t>Built</w:t>
      </w:r>
      <w:r w:rsidR="004674A6">
        <w:t xml:space="preserve"> on operating systems, computer architecture, and machine l</w:t>
      </w:r>
      <w:r w:rsidR="004674A6" w:rsidRPr="004674A6">
        <w:t xml:space="preserve">earning research, we create low-level system designs to </w:t>
      </w:r>
      <w:r w:rsidR="009C2014">
        <w:t xml:space="preserve">balance the </w:t>
      </w:r>
      <w:r w:rsidR="009C2014" w:rsidRPr="004674A6">
        <w:t>efficien</w:t>
      </w:r>
      <w:r w:rsidR="009C2014">
        <w:t>cy and performance of</w:t>
      </w:r>
      <w:r w:rsidR="009C2014" w:rsidRPr="004674A6">
        <w:t xml:space="preserve"> sensing, processing, and acting on data.</w:t>
      </w:r>
      <w:r w:rsidR="004674A6">
        <w:t xml:space="preserve"> </w:t>
      </w:r>
      <w:r w:rsidR="000A0982">
        <w:t>The Mobile Systems Research Studio operates across two departments at Arizona State University: the School of Arts, Media and Engineering</w:t>
      </w:r>
      <w:r w:rsidR="0065579C">
        <w:t xml:space="preserve"> (AME)</w:t>
      </w:r>
      <w:r w:rsidR="000A0982">
        <w:t xml:space="preserve"> and the School of Electrical, Computer and Energy Engineering</w:t>
      </w:r>
      <w:r w:rsidR="0065579C">
        <w:t xml:space="preserve"> (ECEE)</w:t>
      </w:r>
      <w:r w:rsidR="000A0982">
        <w:t xml:space="preserve">. </w:t>
      </w:r>
    </w:p>
    <w:p w14:paraId="6B55E32A" w14:textId="7DA558D8" w:rsidR="004674A6" w:rsidRDefault="000A0982" w:rsidP="00C5111E">
      <w:r>
        <w:t>Through the</w:t>
      </w:r>
      <w:r w:rsidR="00F70D1C">
        <w:t xml:space="preserve"> generous</w:t>
      </w:r>
      <w:r>
        <w:t xml:space="preserve"> support of the National Science Foundation, Microsemi Corporation, and NVIDIA Corporation, the </w:t>
      </w:r>
      <w:r w:rsidR="004F262E">
        <w:t>research studio</w:t>
      </w:r>
      <w:r>
        <w:t xml:space="preserve"> has grown to support 2 PhD-track students and 6 undergraduate students. </w:t>
      </w:r>
      <w:r w:rsidR="004674A6">
        <w:t xml:space="preserve">Our equipment includes a set of </w:t>
      </w:r>
      <w:r w:rsidR="003C026C">
        <w:t>cameras, development kits, mobile devices, and computing workstations.</w:t>
      </w:r>
    </w:p>
    <w:p w14:paraId="287B143F" w14:textId="70F5D100" w:rsidR="009F45AE" w:rsidRDefault="00340D28" w:rsidP="00C5111E">
      <w:r>
        <w:rPr>
          <w:noProof/>
        </w:rPr>
        <mc:AlternateContent>
          <mc:Choice Requires="wps">
            <w:drawing>
              <wp:anchor distT="0" distB="0" distL="114300" distR="114300" simplePos="0" relativeHeight="251661312" behindDoc="0" locked="0" layoutInCell="1" allowOverlap="1" wp14:anchorId="7995EF0E" wp14:editId="4F939A9E">
                <wp:simplePos x="0" y="0"/>
                <wp:positionH relativeFrom="column">
                  <wp:posOffset>2792730</wp:posOffset>
                </wp:positionH>
                <wp:positionV relativeFrom="paragraph">
                  <wp:posOffset>26670</wp:posOffset>
                </wp:positionV>
                <wp:extent cx="2863215" cy="2059940"/>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863215" cy="2059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53EBD7" w14:textId="5181A6C7" w:rsidR="00E1591F" w:rsidRDefault="00E1591F" w:rsidP="00C5111E"/>
                          <w:p w14:paraId="40A1464C" w14:textId="0612A6F5" w:rsidR="00E1591F" w:rsidRDefault="00E1591F" w:rsidP="00E40658">
                            <w:pPr>
                              <w:jc w:val="center"/>
                            </w:pPr>
                            <w:r w:rsidRPr="002A5D4F">
                              <w:rPr>
                                <w:noProof/>
                              </w:rPr>
                              <w:drawing>
                                <wp:inline distT="0" distB="0" distL="0" distR="0" wp14:anchorId="149BB436" wp14:editId="1B3CC0D4">
                                  <wp:extent cx="2047640" cy="806651"/>
                                  <wp:effectExtent l="0" t="0" r="1016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brightnessContrast bright="40000"/>
                                                    </a14:imgEffect>
                                                  </a14:imgLayer>
                                                </a14:imgProps>
                                              </a:ext>
                                            </a:extLst>
                                          </a:blip>
                                          <a:srcRect l="8799" r="14577"/>
                                          <a:stretch/>
                                        </pic:blipFill>
                                        <pic:spPr bwMode="auto">
                                          <a:xfrm>
                                            <a:off x="0" y="0"/>
                                            <a:ext cx="2103817" cy="828782"/>
                                          </a:xfrm>
                                          <a:prstGeom prst="rect">
                                            <a:avLst/>
                                          </a:prstGeom>
                                          <a:ln>
                                            <a:noFill/>
                                          </a:ln>
                                          <a:extLst>
                                            <a:ext uri="{53640926-AAD7-44D8-BBD7-CCE9431645EC}">
                                              <a14:shadowObscured xmlns:a14="http://schemas.microsoft.com/office/drawing/2010/main"/>
                                            </a:ext>
                                          </a:extLst>
                                        </pic:spPr>
                                      </pic:pic>
                                    </a:graphicData>
                                  </a:graphic>
                                </wp:inline>
                              </w:drawing>
                            </w:r>
                          </w:p>
                          <w:p w14:paraId="6E8B5E96" w14:textId="62B7787B" w:rsidR="00E1591F" w:rsidRPr="00D37113" w:rsidRDefault="00E1591F" w:rsidP="00D37113">
                            <w:pPr>
                              <w:jc w:val="center"/>
                              <w:rPr>
                                <w:i/>
                              </w:rPr>
                            </w:pPr>
                            <w:r w:rsidRPr="00D37113">
                              <w:rPr>
                                <w:i/>
                              </w:rPr>
                              <w:t xml:space="preserve">Panoramic capture of the </w:t>
                            </w:r>
                            <w:r>
                              <w:rPr>
                                <w:i/>
                              </w:rPr>
                              <w:br/>
                            </w:r>
                            <w:r w:rsidRPr="00D37113">
                              <w:rPr>
                                <w:i/>
                              </w:rPr>
                              <w:t>Mobile Systems R</w:t>
                            </w:r>
                            <w:r>
                              <w:rPr>
                                <w:i/>
                              </w:rPr>
                              <w:t>esearch Studio laboratory 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95EF0E" id="_x0000_t202" coordsize="21600,21600" o:spt="202" path="m0,0l0,21600,21600,21600,21600,0xe">
                <v:stroke joinstyle="miter"/>
                <v:path gradientshapeok="t" o:connecttype="rect"/>
              </v:shapetype>
              <v:shape id="Text Box 5" o:spid="_x0000_s1031" type="#_x0000_t202" style="position:absolute;left:0;text-align:left;margin-left:219.9pt;margin-top:2.1pt;width:225.45pt;height:16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" filled="f" stroked="f">
                <v:textbox>
                  <w:txbxContent>
                    <w:p w14:paraId="4053EBD7" w14:textId="5181A6C7" w:rsidR="00E1591F" w:rsidRDefault="00E1591F" w:rsidP="00C5111E"/>
                    <w:p w14:paraId="40A1464C" w14:textId="0612A6F5" w:rsidR="00E1591F" w:rsidRDefault="00E1591F" w:rsidP="00E40658">
                      <w:pPr>
                        <w:jc w:val="center"/>
                      </w:pPr>
                      <w:r w:rsidRPr="002A5D4F">
                        <w:rPr>
                          <w:noProof/>
                        </w:rPr>
                        <w:drawing>
                          <wp:inline distT="0" distB="0" distL="0" distR="0" wp14:anchorId="149BB436" wp14:editId="1B3CC0D4">
                            <wp:extent cx="2047640" cy="806651"/>
                            <wp:effectExtent l="0" t="0" r="1016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brightnessContrast bright="40000"/>
                                              </a14:imgEffect>
                                            </a14:imgLayer>
                                          </a14:imgProps>
                                        </a:ext>
                                      </a:extLst>
                                    </a:blip>
                                    <a:srcRect l="8799" r="14577"/>
                                    <a:stretch/>
                                  </pic:blipFill>
                                  <pic:spPr bwMode="auto">
                                    <a:xfrm>
                                      <a:off x="0" y="0"/>
                                      <a:ext cx="2103817" cy="828782"/>
                                    </a:xfrm>
                                    <a:prstGeom prst="rect">
                                      <a:avLst/>
                                    </a:prstGeom>
                                    <a:ln>
                                      <a:noFill/>
                                    </a:ln>
                                    <a:extLst>
                                      <a:ext uri="{53640926-AAD7-44D8-BBD7-CCE9431645EC}">
                                        <a14:shadowObscured xmlns:a14="http://schemas.microsoft.com/office/drawing/2010/main"/>
                                      </a:ext>
                                    </a:extLst>
                                  </pic:spPr>
                                </pic:pic>
                              </a:graphicData>
                            </a:graphic>
                          </wp:inline>
                        </w:drawing>
                      </w:r>
                    </w:p>
                    <w:p w14:paraId="6E8B5E96" w14:textId="62B7787B" w:rsidR="00E1591F" w:rsidRPr="00D37113" w:rsidRDefault="00E1591F" w:rsidP="00D37113">
                      <w:pPr>
                        <w:jc w:val="center"/>
                        <w:rPr>
                          <w:i/>
                        </w:rPr>
                      </w:pPr>
                      <w:r w:rsidRPr="00D37113">
                        <w:rPr>
                          <w:i/>
                        </w:rPr>
                        <w:t xml:space="preserve">Panoramic capture of the </w:t>
                      </w:r>
                      <w:r>
                        <w:rPr>
                          <w:i/>
                        </w:rPr>
                        <w:br/>
                      </w:r>
                      <w:r w:rsidRPr="00D37113">
                        <w:rPr>
                          <w:i/>
                        </w:rPr>
                        <w:t>Mobile Systems R</w:t>
                      </w:r>
                      <w:r>
                        <w:rPr>
                          <w:i/>
                        </w:rPr>
                        <w:t>esearch Studio laboratory space</w:t>
                      </w:r>
                    </w:p>
                  </w:txbxContent>
                </v:textbox>
                <w10:wrap type="square"/>
              </v:shape>
            </w:pict>
          </mc:Fallback>
        </mc:AlternateContent>
      </w:r>
      <w:r w:rsidR="009F45AE">
        <w:t>Cameras</w:t>
      </w:r>
    </w:p>
    <w:p w14:paraId="4F4ACED2" w14:textId="7C7AC449" w:rsidR="004674A6" w:rsidRDefault="004674A6" w:rsidP="00C5111E">
      <w:pPr>
        <w:pStyle w:val="ListParagraph"/>
        <w:numPr>
          <w:ilvl w:val="0"/>
          <w:numId w:val="4"/>
        </w:numPr>
      </w:pPr>
      <w:r>
        <w:t>Gear 360 (2016)</w:t>
      </w:r>
    </w:p>
    <w:p w14:paraId="3D1DA0AB" w14:textId="44666A5D" w:rsidR="004674A6" w:rsidRDefault="004674A6" w:rsidP="00C5111E">
      <w:pPr>
        <w:pStyle w:val="ListParagraph"/>
        <w:numPr>
          <w:ilvl w:val="0"/>
          <w:numId w:val="4"/>
        </w:numPr>
      </w:pPr>
      <w:r>
        <w:t>Gear 360 (2017)</w:t>
      </w:r>
    </w:p>
    <w:p w14:paraId="771F362F" w14:textId="43290384" w:rsidR="009F45AE" w:rsidRDefault="009F45AE" w:rsidP="00C5111E">
      <w:pPr>
        <w:pStyle w:val="ListParagraph"/>
        <w:numPr>
          <w:ilvl w:val="0"/>
          <w:numId w:val="4"/>
        </w:numPr>
      </w:pPr>
      <w:r>
        <w:t>FLIR Imaging camera</w:t>
      </w:r>
    </w:p>
    <w:p w14:paraId="51D29C31" w14:textId="74E407D4" w:rsidR="009F45AE" w:rsidRDefault="009F45AE" w:rsidP="00C5111E">
      <w:r>
        <w:t>Developmen</w:t>
      </w:r>
      <w:r w:rsidR="002A5D4F">
        <w:t>t Kit</w:t>
      </w:r>
      <w:r w:rsidR="00D318D9">
        <w:t>s</w:t>
      </w:r>
    </w:p>
    <w:p w14:paraId="5159C3BD" w14:textId="4310C1B5" w:rsidR="004674A6" w:rsidRDefault="004674A6" w:rsidP="00C5111E">
      <w:pPr>
        <w:pStyle w:val="ListParagraph"/>
        <w:numPr>
          <w:ilvl w:val="0"/>
          <w:numId w:val="3"/>
        </w:numPr>
      </w:pPr>
      <w:r>
        <w:t xml:space="preserve">Microsemi </w:t>
      </w:r>
      <w:r w:rsidR="00D318D9">
        <w:t xml:space="preserve">FPGA </w:t>
      </w:r>
      <w:r>
        <w:t>Advanced Development Kit</w:t>
      </w:r>
    </w:p>
    <w:p w14:paraId="64A24885" w14:textId="67605210" w:rsidR="009F45AE" w:rsidRDefault="009F45AE" w:rsidP="00C5111E">
      <w:pPr>
        <w:pStyle w:val="ListParagraph"/>
        <w:numPr>
          <w:ilvl w:val="0"/>
          <w:numId w:val="3"/>
        </w:numPr>
      </w:pPr>
      <w:r>
        <w:t>Jetson TK1</w:t>
      </w:r>
    </w:p>
    <w:p w14:paraId="2702359E" w14:textId="6BF28B87" w:rsidR="00F70D1C" w:rsidRDefault="009F45AE" w:rsidP="00C5111E">
      <w:pPr>
        <w:pStyle w:val="ListParagraph"/>
        <w:numPr>
          <w:ilvl w:val="0"/>
          <w:numId w:val="3"/>
        </w:numPr>
      </w:pPr>
      <w:r>
        <w:t>Jetson TX2</w:t>
      </w:r>
    </w:p>
    <w:p w14:paraId="12889463" w14:textId="62BAE555" w:rsidR="009F45AE" w:rsidRDefault="00B0353E" w:rsidP="00C5111E">
      <w:r>
        <w:rPr>
          <w:noProof/>
        </w:rPr>
        <mc:AlternateContent>
          <mc:Choice Requires="wps">
            <w:drawing>
              <wp:anchor distT="0" distB="0" distL="114300" distR="114300" simplePos="0" relativeHeight="251659264" behindDoc="0" locked="0" layoutInCell="1" allowOverlap="1" wp14:anchorId="3F96271C" wp14:editId="179B4CDF">
                <wp:simplePos x="0" y="0"/>
                <wp:positionH relativeFrom="column">
                  <wp:posOffset>2788285</wp:posOffset>
                </wp:positionH>
                <wp:positionV relativeFrom="paragraph">
                  <wp:posOffset>84455</wp:posOffset>
                </wp:positionV>
                <wp:extent cx="2863215" cy="183134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2863215" cy="1831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EDF4ED" w14:textId="19E75A8B" w:rsidR="00E1591F" w:rsidRDefault="00E1591F" w:rsidP="00E40658">
                            <w:pPr>
                              <w:jc w:val="center"/>
                            </w:pPr>
                            <w:r>
                              <w:rPr>
                                <w:noProof/>
                              </w:rPr>
                              <w:drawing>
                                <wp:inline distT="0" distB="0" distL="0" distR="0" wp14:anchorId="5B893D58" wp14:editId="1240DA3C">
                                  <wp:extent cx="1990090" cy="1209702"/>
                                  <wp:effectExtent l="0" t="0" r="0" b="9525"/>
                                  <wp:docPr id="14" name="Picture 1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7">
                                            <a:extLst>
                                              <a:ext uri="{28A0092B-C50C-407E-A947-70E740481C1C}">
                                                <a14:useLocalDpi xmlns:a14="http://schemas.microsoft.com/office/drawing/2010/main" val="0"/>
                                              </a:ext>
                                            </a:extLst>
                                          </a:blip>
                                          <a:srcRect b="8762"/>
                                          <a:stretch/>
                                        </pic:blipFill>
                                        <pic:spPr bwMode="auto">
                                          <a:xfrm>
                                            <a:off x="0" y="0"/>
                                            <a:ext cx="1990090" cy="1209702"/>
                                          </a:xfrm>
                                          <a:prstGeom prst="rect">
                                            <a:avLst/>
                                          </a:prstGeom>
                                          <a:noFill/>
                                          <a:ln>
                                            <a:noFill/>
                                          </a:ln>
                                          <a:extLst>
                                            <a:ext uri="{53640926-AAD7-44D8-BBD7-CCE9431645EC}">
                                              <a14:shadowObscured xmlns:a14="http://schemas.microsoft.com/office/drawing/2010/main"/>
                                            </a:ext>
                                          </a:extLst>
                                        </pic:spPr>
                                      </pic:pic>
                                    </a:graphicData>
                                  </a:graphic>
                                </wp:inline>
                              </w:drawing>
                            </w:r>
                          </w:p>
                          <w:p w14:paraId="04878376" w14:textId="0FFC723E" w:rsidR="00E1591F" w:rsidRPr="00D37113" w:rsidRDefault="00E1591F" w:rsidP="00D37113">
                            <w:pPr>
                              <w:jc w:val="center"/>
                              <w:rPr>
                                <w:i/>
                              </w:rPr>
                            </w:pPr>
                            <w:r w:rsidRPr="00D37113">
                              <w:rPr>
                                <w:i/>
                              </w:rPr>
                              <w:t xml:space="preserve">Motion Analysis Lab/Intelligent Stage </w:t>
                            </w:r>
                            <w:r>
                              <w:rPr>
                                <w:i/>
                              </w:rPr>
                              <w:br/>
                            </w:r>
                            <w:r w:rsidRPr="00D37113">
                              <w:rPr>
                                <w:i/>
                              </w:rPr>
                              <w:t>immersive motion capture and visualization 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6271C" id="Text Box 4" o:spid="_x0000_s1032" type="#_x0000_t202" style="position:absolute;left:0;text-align:left;margin-left:219.55pt;margin-top:6.65pt;width:225.45pt;height:14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" filled="f" stroked="f">
                <v:textbox>
                  <w:txbxContent>
                    <w:p w14:paraId="47EDF4ED" w14:textId="19E75A8B" w:rsidR="00E1591F" w:rsidRDefault="00E1591F" w:rsidP="00E40658">
                      <w:pPr>
                        <w:jc w:val="center"/>
                      </w:pPr>
                      <w:r>
                        <w:rPr>
                          <w:noProof/>
                        </w:rPr>
                        <w:drawing>
                          <wp:inline distT="0" distB="0" distL="0" distR="0" wp14:anchorId="5B893D58" wp14:editId="1240DA3C">
                            <wp:extent cx="1990090" cy="1209702"/>
                            <wp:effectExtent l="0" t="0" r="0" b="9525"/>
                            <wp:docPr id="14" name="Picture 1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7">
                                      <a:extLst>
                                        <a:ext uri="{28A0092B-C50C-407E-A947-70E740481C1C}">
                                          <a14:useLocalDpi xmlns:a14="http://schemas.microsoft.com/office/drawing/2010/main" val="0"/>
                                        </a:ext>
                                      </a:extLst>
                                    </a:blip>
                                    <a:srcRect b="8762"/>
                                    <a:stretch/>
                                  </pic:blipFill>
                                  <pic:spPr bwMode="auto">
                                    <a:xfrm>
                                      <a:off x="0" y="0"/>
                                      <a:ext cx="1990090" cy="1209702"/>
                                    </a:xfrm>
                                    <a:prstGeom prst="rect">
                                      <a:avLst/>
                                    </a:prstGeom>
                                    <a:noFill/>
                                    <a:ln>
                                      <a:noFill/>
                                    </a:ln>
                                    <a:extLst>
                                      <a:ext uri="{53640926-AAD7-44D8-BBD7-CCE9431645EC}">
                                        <a14:shadowObscured xmlns:a14="http://schemas.microsoft.com/office/drawing/2010/main"/>
                                      </a:ext>
                                    </a:extLst>
                                  </pic:spPr>
                                </pic:pic>
                              </a:graphicData>
                            </a:graphic>
                          </wp:inline>
                        </w:drawing>
                      </w:r>
                    </w:p>
                    <w:p w14:paraId="04878376" w14:textId="0FFC723E" w:rsidR="00E1591F" w:rsidRPr="00D37113" w:rsidRDefault="00E1591F" w:rsidP="00D37113">
                      <w:pPr>
                        <w:jc w:val="center"/>
                        <w:rPr>
                          <w:i/>
                        </w:rPr>
                      </w:pPr>
                      <w:r w:rsidRPr="00D37113">
                        <w:rPr>
                          <w:i/>
                        </w:rPr>
                        <w:t xml:space="preserve">Motion Analysis Lab/Intelligent Stage </w:t>
                      </w:r>
                      <w:r>
                        <w:rPr>
                          <w:i/>
                        </w:rPr>
                        <w:br/>
                      </w:r>
                      <w:r w:rsidRPr="00D37113">
                        <w:rPr>
                          <w:i/>
                        </w:rPr>
                        <w:t>immersive motion capture and visualization space</w:t>
                      </w:r>
                    </w:p>
                  </w:txbxContent>
                </v:textbox>
                <w10:wrap type="square"/>
              </v:shape>
            </w:pict>
          </mc:Fallback>
        </mc:AlternateContent>
      </w:r>
      <w:r w:rsidR="009F45AE">
        <w:t>Mobile Devices</w:t>
      </w:r>
    </w:p>
    <w:p w14:paraId="6AF8B87B" w14:textId="32FE0B3C" w:rsidR="00CD65FA" w:rsidRDefault="00CD65FA" w:rsidP="00C5111E">
      <w:pPr>
        <w:pStyle w:val="ListParagraph"/>
        <w:numPr>
          <w:ilvl w:val="0"/>
          <w:numId w:val="2"/>
        </w:numPr>
      </w:pPr>
      <w:r>
        <w:t>Samsung Galaxy S8</w:t>
      </w:r>
    </w:p>
    <w:p w14:paraId="7BE46932" w14:textId="725EF9C7" w:rsidR="004674A6" w:rsidRDefault="004674A6" w:rsidP="00C5111E">
      <w:pPr>
        <w:pStyle w:val="ListParagraph"/>
        <w:numPr>
          <w:ilvl w:val="0"/>
          <w:numId w:val="2"/>
        </w:numPr>
      </w:pPr>
      <w:r>
        <w:t>Microsoft HoloLens</w:t>
      </w:r>
    </w:p>
    <w:p w14:paraId="4448C75B" w14:textId="71460C79" w:rsidR="008F5DD9" w:rsidRDefault="008F5DD9" w:rsidP="00C5111E">
      <w:pPr>
        <w:pStyle w:val="ListParagraph"/>
        <w:numPr>
          <w:ilvl w:val="0"/>
          <w:numId w:val="2"/>
        </w:numPr>
      </w:pPr>
      <w:r>
        <w:t>Google Nexus 5X</w:t>
      </w:r>
    </w:p>
    <w:p w14:paraId="63408D0F" w14:textId="0A0FC687" w:rsidR="004674A6" w:rsidRDefault="00F70D1C" w:rsidP="00C5111E">
      <w:pPr>
        <w:pStyle w:val="ListParagraph"/>
        <w:numPr>
          <w:ilvl w:val="0"/>
          <w:numId w:val="2"/>
        </w:numPr>
      </w:pPr>
      <w:r>
        <w:t>(20x)</w:t>
      </w:r>
      <w:r w:rsidR="004674A6">
        <w:t xml:space="preserve"> NVIDIA Shield Tablet K1</w:t>
      </w:r>
    </w:p>
    <w:p w14:paraId="39200ED7" w14:textId="4EB8BFF0" w:rsidR="003C026C" w:rsidRDefault="003C026C" w:rsidP="00C5111E">
      <w:r>
        <w:t>Computing Workstations</w:t>
      </w:r>
    </w:p>
    <w:p w14:paraId="2F30B670" w14:textId="0A4DCC99" w:rsidR="003C026C" w:rsidRDefault="00F70D1C" w:rsidP="00C5111E">
      <w:pPr>
        <w:pStyle w:val="ListParagraph"/>
        <w:numPr>
          <w:ilvl w:val="0"/>
          <w:numId w:val="5"/>
        </w:numPr>
      </w:pPr>
      <w:r>
        <w:t>(2x) Dell Precision Tower 5810</w:t>
      </w:r>
    </w:p>
    <w:p w14:paraId="4C388DC4" w14:textId="73216047" w:rsidR="00A556E7" w:rsidRDefault="00A556E7" w:rsidP="00C5111E">
      <w:pPr>
        <w:pStyle w:val="ListParagraph"/>
        <w:numPr>
          <w:ilvl w:val="0"/>
          <w:numId w:val="5"/>
        </w:numPr>
      </w:pPr>
      <w:r>
        <w:t>Dell XPS 15”</w:t>
      </w:r>
    </w:p>
    <w:p w14:paraId="7D1E570D" w14:textId="321ACD20" w:rsidR="002D1F4D" w:rsidRDefault="00BF4F60" w:rsidP="00C5111E">
      <w:pPr>
        <w:pStyle w:val="ListParagraph"/>
        <w:numPr>
          <w:ilvl w:val="0"/>
          <w:numId w:val="5"/>
        </w:numPr>
      </w:pPr>
      <w:r>
        <w:t>MacB</w:t>
      </w:r>
      <w:r w:rsidR="00A556E7">
        <w:t xml:space="preserve">ook Pro </w:t>
      </w:r>
      <w:r>
        <w:t>with Touch Bar</w:t>
      </w:r>
    </w:p>
    <w:p w14:paraId="7774990E" w14:textId="77777777" w:rsidR="00D2716F" w:rsidRDefault="00D2716F" w:rsidP="00D2716F"/>
    <w:p w14:paraId="552B47D1" w14:textId="2B9587E1" w:rsidR="004674A6" w:rsidRDefault="003C026C" w:rsidP="00C5111E">
      <w:r>
        <w:t xml:space="preserve">In addition to its </w:t>
      </w:r>
      <w:r w:rsidR="000A0982">
        <w:t xml:space="preserve">10-person research laboratory space, </w:t>
      </w:r>
      <w:r>
        <w:t xml:space="preserve">The Mobile Systems Research Studio </w:t>
      </w:r>
      <w:r w:rsidR="000A0982">
        <w:t xml:space="preserve">has access to the </w:t>
      </w:r>
      <w:r>
        <w:t>Motion Analysis Lab/</w:t>
      </w:r>
      <w:r w:rsidR="000A0982">
        <w:t>Intelligent Stage</w:t>
      </w:r>
      <w:r w:rsidR="002D1F4D">
        <w:rPr>
          <w:rStyle w:val="FootnoteReference"/>
        </w:rPr>
        <w:footnoteReference w:id="1"/>
      </w:r>
      <w:r w:rsidR="000A0982">
        <w:t xml:space="preserve">, </w:t>
      </w:r>
      <w:r w:rsidR="004674A6">
        <w:t>a research lab and performance space dedicated to motion analysis and interactive, multimodal feedback development. The lab has two sections, each with two independent high end and standard motion-capture systems</w:t>
      </w:r>
      <w:r w:rsidR="00B0353E">
        <w:t xml:space="preserve">. This environment </w:t>
      </w:r>
      <w:r w:rsidR="00495588">
        <w:t>could be used to test and visualize</w:t>
      </w:r>
      <w:r w:rsidR="00B0353E">
        <w:t xml:space="preserve"> effective </w:t>
      </w:r>
      <w:r w:rsidR="00495588">
        <w:t xml:space="preserve">scenes for panoramic capture. </w:t>
      </w:r>
      <w:r w:rsidR="004674A6">
        <w:t xml:space="preserve">The facility has </w:t>
      </w:r>
      <w:r w:rsidR="00EE5674">
        <w:t>controllable</w:t>
      </w:r>
      <w:r w:rsidR="004674A6">
        <w:t xml:space="preserve"> projection systems, lighting, and a pressure-sensitive floor</w:t>
      </w:r>
      <w:r w:rsidR="009C2014">
        <w:t xml:space="preserve"> that are</w:t>
      </w:r>
      <w:r w:rsidR="004674A6">
        <w:t xml:space="preserve"> integrated to the motion-capture system. This initiative was awarded an NSF infrastructure grant in 2005, which allowed for its continued expansion. </w:t>
      </w:r>
    </w:p>
    <w:p w14:paraId="1665E018" w14:textId="1C135288" w:rsidR="00AB65B1" w:rsidRDefault="000A0982" w:rsidP="00C5111E">
      <w:r>
        <w:t xml:space="preserve">The School or Arts, Media and Engineering also has an electronics workshop for student use for prototyping, testing board-level electronics. This includes oscilloscopes and soldering stations. </w:t>
      </w:r>
    </w:p>
    <w:p w14:paraId="5CB4A6AA" w14:textId="4E4E8E82" w:rsidR="00591359" w:rsidRPr="00BB4AFF" w:rsidRDefault="00AB65B1" w:rsidP="00BB4AFF">
      <w:pPr>
        <w:pStyle w:val="Heading1"/>
      </w:pPr>
      <w:r>
        <w:br w:type="page"/>
      </w:r>
      <w:r w:rsidR="00480567">
        <w:lastRenderedPageBreak/>
        <w:t>Appendix B</w:t>
      </w:r>
      <w:r>
        <w:t>: Curriculum Vitae of Robert LiKamWa, PI</w:t>
      </w:r>
    </w:p>
    <w:p w14:paraId="6E5B4482" w14:textId="77777777" w:rsidR="00B113E9" w:rsidRDefault="00B113E9" w:rsidP="00B113E9">
      <w:pPr>
        <w:pStyle w:val="Heading"/>
        <w:tabs>
          <w:tab w:val="left" w:pos="400"/>
          <w:tab w:val="left" w:pos="800"/>
          <w:tab w:val="left" w:pos="1200"/>
          <w:tab w:val="left" w:pos="1600"/>
          <w:tab w:val="left" w:pos="2000"/>
          <w:tab w:val="left" w:pos="2400"/>
          <w:tab w:val="left" w:pos="2800"/>
          <w:tab w:val="left" w:pos="3200"/>
          <w:tab w:val="left" w:pos="3600"/>
          <w:tab w:val="left" w:pos="4000"/>
          <w:tab w:val="left" w:pos="4400"/>
          <w:tab w:val="left" w:pos="4800"/>
          <w:tab w:val="left" w:pos="5200"/>
          <w:tab w:val="left" w:pos="5600"/>
          <w:tab w:val="left" w:pos="6000"/>
          <w:tab w:val="left" w:pos="6400"/>
          <w:tab w:val="left" w:pos="6800"/>
          <w:tab w:val="left" w:pos="7200"/>
          <w:tab w:val="left" w:pos="7600"/>
          <w:tab w:val="left" w:pos="8000"/>
          <w:tab w:val="left" w:pos="8400"/>
          <w:tab w:val="left" w:pos="8800"/>
          <w:tab w:val="left" w:pos="9200"/>
        </w:tabs>
        <w:spacing w:before="0" w:line="240" w:lineRule="auto"/>
      </w:pPr>
      <w:r>
        <w:rPr>
          <w:rFonts w:ascii="Garamond" w:hAnsi="Garamond"/>
          <w:noProof/>
        </w:rPr>
        <w:drawing>
          <wp:anchor distT="152400" distB="152400" distL="152400" distR="152400" simplePos="0" relativeHeight="251686912" behindDoc="0" locked="0" layoutInCell="1" allowOverlap="1" wp14:anchorId="3BB73A43" wp14:editId="7F42F354">
            <wp:simplePos x="0" y="0"/>
            <wp:positionH relativeFrom="margin">
              <wp:posOffset>4566364</wp:posOffset>
            </wp:positionH>
            <wp:positionV relativeFrom="line">
              <wp:posOffset>137239</wp:posOffset>
            </wp:positionV>
            <wp:extent cx="1050132" cy="706041"/>
            <wp:effectExtent l="0" t="0" r="0" b="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18">
                      <a:extLst/>
                    </a:blip>
                    <a:srcRect t="16383" b="16383"/>
                    <a:stretch>
                      <a:fillRect/>
                    </a:stretch>
                  </pic:blipFill>
                  <pic:spPr>
                    <a:xfrm>
                      <a:off x="0" y="0"/>
                      <a:ext cx="1050132" cy="706041"/>
                    </a:xfrm>
                    <a:prstGeom prst="rect">
                      <a:avLst/>
                    </a:prstGeom>
                    <a:ln w="12700" cap="flat">
                      <a:noFill/>
                      <a:miter lim="400000"/>
                    </a:ln>
                    <a:effectLst/>
                  </pic:spPr>
                </pic:pic>
              </a:graphicData>
            </a:graphic>
          </wp:anchor>
        </w:drawing>
      </w:r>
    </w:p>
    <w:p w14:paraId="08ACBBDF" w14:textId="77777777" w:rsidR="00B113E9" w:rsidRDefault="00B113E9" w:rsidP="00B113E9">
      <w:pPr>
        <w:pStyle w:val="Heading"/>
        <w:tabs>
          <w:tab w:val="left" w:pos="400"/>
          <w:tab w:val="left" w:pos="800"/>
          <w:tab w:val="left" w:pos="1200"/>
          <w:tab w:val="left" w:pos="1600"/>
          <w:tab w:val="left" w:pos="2000"/>
          <w:tab w:val="left" w:pos="2400"/>
          <w:tab w:val="left" w:pos="2800"/>
          <w:tab w:val="left" w:pos="3200"/>
          <w:tab w:val="left" w:pos="3600"/>
          <w:tab w:val="left" w:pos="4000"/>
          <w:tab w:val="left" w:pos="4400"/>
          <w:tab w:val="left" w:pos="4800"/>
          <w:tab w:val="left" w:pos="5200"/>
          <w:tab w:val="left" w:pos="5600"/>
          <w:tab w:val="left" w:pos="6000"/>
          <w:tab w:val="left" w:pos="6400"/>
          <w:tab w:val="left" w:pos="6800"/>
          <w:tab w:val="left" w:pos="7200"/>
          <w:tab w:val="left" w:pos="7600"/>
          <w:tab w:val="left" w:pos="8000"/>
          <w:tab w:val="left" w:pos="8400"/>
          <w:tab w:val="left" w:pos="8800"/>
          <w:tab w:val="left" w:pos="9200"/>
        </w:tabs>
        <w:spacing w:before="0" w:line="240" w:lineRule="auto"/>
      </w:pPr>
      <w:r>
        <w:rPr>
          <w:rFonts w:ascii="Garamond" w:hAnsi="Garamond"/>
          <w:sz w:val="42"/>
          <w:szCs w:val="42"/>
        </w:rPr>
        <w:t>Robert LiKamWa</w:t>
      </w:r>
    </w:p>
    <w:p w14:paraId="65B00312" w14:textId="4096ABB3" w:rsidR="00B113E9" w:rsidRDefault="00B113E9" w:rsidP="00B113E9">
      <w:pPr>
        <w:pStyle w:val="Body"/>
      </w:pPr>
      <w:r>
        <w:t>Assistant Professor</w:t>
      </w:r>
      <w:r>
        <w:rPr>
          <w:rFonts w:ascii="Arial Unicode MS" w:hAnsi="Arial Unicode MS"/>
        </w:rPr>
        <w:br/>
      </w:r>
      <w:r w:rsidR="00BB4AFF">
        <w:rPr>
          <w:noProof/>
        </w:rPr>
        <mc:AlternateContent>
          <mc:Choice Requires="wps">
            <w:drawing>
              <wp:anchor distT="152400" distB="152400" distL="152400" distR="152400" simplePos="0" relativeHeight="251685888" behindDoc="0" locked="0" layoutInCell="1" allowOverlap="1" wp14:anchorId="467DD94C" wp14:editId="33EE8955">
                <wp:simplePos x="0" y="0"/>
                <wp:positionH relativeFrom="margin">
                  <wp:posOffset>4391638</wp:posOffset>
                </wp:positionH>
                <wp:positionV relativeFrom="line">
                  <wp:posOffset>175501</wp:posOffset>
                </wp:positionV>
                <wp:extent cx="1234440" cy="542529"/>
                <wp:effectExtent l="0" t="0" r="0" b="0"/>
                <wp:wrapNone/>
                <wp:docPr id="1073741826" name="officeArt object"/>
                <wp:cNvGraphicFramePr/>
                <a:graphic xmlns:a="http://schemas.openxmlformats.org/drawingml/2006/main">
                  <a:graphicData uri="http://schemas.microsoft.com/office/word/2010/wordprocessingShape">
                    <wps:wsp>
                      <wps:cNvSpPr/>
                      <wps:spPr>
                        <a:xfrm>
                          <a:off x="0" y="0"/>
                          <a:ext cx="1234440" cy="542529"/>
                        </a:xfrm>
                        <a:prstGeom prst="rect">
                          <a:avLst/>
                        </a:prstGeom>
                        <a:noFill/>
                        <a:ln w="12700" cap="flat">
                          <a:noFill/>
                          <a:miter lim="400000"/>
                        </a:ln>
                        <a:effectLst/>
                      </wps:spPr>
                      <wps:txbx>
                        <w:txbxContent>
                          <w:p w14:paraId="4861B320" w14:textId="77777777" w:rsidR="00E1591F" w:rsidRDefault="00E1591F" w:rsidP="00B113E9">
                            <w:pPr>
                              <w:pStyle w:val="Body"/>
                              <w:spacing w:after="0" w:line="240" w:lineRule="auto"/>
                              <w:jc w:val="center"/>
                            </w:pPr>
                            <w:hyperlink r:id="rId19" w:history="1">
                              <w:r>
                                <w:rPr>
                                  <w:rStyle w:val="Hyperlink0"/>
                                </w:rPr>
                                <w:t>http://roblkw.com</w:t>
                              </w:r>
                            </w:hyperlink>
                          </w:p>
                          <w:p w14:paraId="6721ABA3" w14:textId="77777777" w:rsidR="00E1591F" w:rsidRDefault="00E1591F" w:rsidP="00B113E9">
                            <w:pPr>
                              <w:pStyle w:val="Body"/>
                              <w:spacing w:line="240" w:lineRule="auto"/>
                              <w:jc w:val="center"/>
                            </w:pPr>
                            <w:hyperlink r:id="rId20" w:history="1">
                              <w:r>
                                <w:rPr>
                                  <w:rStyle w:val="Hyperlink0"/>
                                </w:rPr>
                                <w:t>likamwa@asu.edu</w:t>
                              </w:r>
                            </w:hyperlink>
                          </w:p>
                        </w:txbxContent>
                      </wps:txbx>
                      <wps:bodyPr wrap="square" lIns="0" tIns="0" rIns="0" bIns="0" numCol="1" anchor="t">
                        <a:noAutofit/>
                      </wps:bodyPr>
                    </wps:wsp>
                  </a:graphicData>
                </a:graphic>
              </wp:anchor>
            </w:drawing>
          </mc:Choice>
          <mc:Fallback>
            <w:pict>
              <v:rect w14:anchorId="467DD94C" id="officeArt object" o:spid="_x0000_s1033" style="position:absolute;margin-left:345.8pt;margin-top:13.8pt;width:97.2pt;height:42.7pt;z-index:25168588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" filled="f" stroked="f" strokeweight="1pt">
                <v:stroke miterlimit="4"/>
                <v:textbox inset="0,0,0,0">
                  <w:txbxContent>
                    <w:p w14:paraId="4861B320" w14:textId="77777777" w:rsidR="00E1591F" w:rsidRDefault="00E1591F" w:rsidP="00B113E9">
                      <w:pPr>
                        <w:pStyle w:val="Body"/>
                        <w:spacing w:after="0" w:line="240" w:lineRule="auto"/>
                        <w:jc w:val="center"/>
                      </w:pPr>
                      <w:hyperlink r:id="rId21" w:history="1">
                        <w:r>
                          <w:rPr>
                            <w:rStyle w:val="Hyperlink0"/>
                          </w:rPr>
                          <w:t>http://roblkw.com</w:t>
                        </w:r>
                      </w:hyperlink>
                    </w:p>
                    <w:p w14:paraId="6721ABA3" w14:textId="77777777" w:rsidR="00E1591F" w:rsidRDefault="00E1591F" w:rsidP="00B113E9">
                      <w:pPr>
                        <w:pStyle w:val="Body"/>
                        <w:spacing w:line="240" w:lineRule="auto"/>
                        <w:jc w:val="center"/>
                      </w:pPr>
                      <w:hyperlink r:id="rId22" w:history="1">
                        <w:r>
                          <w:rPr>
                            <w:rStyle w:val="Hyperlink0"/>
                          </w:rPr>
                          <w:t>likamwa@asu.edu</w:t>
                        </w:r>
                      </w:hyperlink>
                    </w:p>
                  </w:txbxContent>
                </v:textbox>
                <w10:wrap anchorx="margin" anchory="line"/>
              </v:rect>
            </w:pict>
          </mc:Fallback>
        </mc:AlternateContent>
      </w:r>
      <w:r>
        <w:t>Arizona State University</w:t>
      </w:r>
      <w:r>
        <w:rPr>
          <w:rFonts w:ascii="Arial Unicode MS" w:hAnsi="Arial Unicode MS"/>
        </w:rPr>
        <w:br/>
      </w:r>
      <w:r>
        <w:t>School of Electrical, Computer and Energy Engineering</w:t>
      </w:r>
      <w:r>
        <w:rPr>
          <w:rFonts w:ascii="Arial Unicode MS" w:hAnsi="Arial Unicode MS"/>
        </w:rPr>
        <w:br/>
      </w:r>
      <w:r>
        <w:t>School of Arts, Media and Engineering·</w:t>
      </w:r>
    </w:p>
    <w:p w14:paraId="2C72B80F" w14:textId="77777777" w:rsidR="00B113E9" w:rsidRDefault="00B113E9" w:rsidP="00B113E9">
      <w:pPr>
        <w:pStyle w:val="Subheading"/>
      </w:pPr>
      <w:r>
        <w:t>Research Interests</w:t>
      </w:r>
    </w:p>
    <w:p w14:paraId="480BEE37" w14:textId="77777777" w:rsidR="00B113E9" w:rsidRDefault="00B113E9" w:rsidP="00B113E9">
      <w:pPr>
        <w:pStyle w:val="Body"/>
      </w:pPr>
      <w:r>
        <w:t>Low power sensing on mobile devices.</w:t>
      </w:r>
      <w:r>
        <w:rPr>
          <w:rFonts w:ascii="Arial Unicode MS" w:hAnsi="Arial Unicode MS"/>
        </w:rPr>
        <w:br/>
      </w:r>
      <w:r>
        <w:t>Mobile computing; Operating systems; Energy management; Context-awareness; Vision systems;</w:t>
      </w:r>
    </w:p>
    <w:p w14:paraId="0CBE9ADC" w14:textId="77777777" w:rsidR="00B113E9" w:rsidRDefault="00B113E9" w:rsidP="00B113E9">
      <w:pPr>
        <w:pStyle w:val="Subheading"/>
      </w:pPr>
      <w:r>
        <w:t>Education</w:t>
      </w:r>
    </w:p>
    <w:p w14:paraId="0747AC76" w14:textId="77777777" w:rsidR="00B113E9" w:rsidRDefault="00B113E9" w:rsidP="00B113E9">
      <w:pPr>
        <w:pStyle w:val="Body"/>
      </w:pPr>
      <w:r>
        <w:t>Ph.D., under Dr. Lin Zhong, Electrical &amp; Computer Engineering, Rice University — August 2016</w:t>
      </w:r>
      <w:r>
        <w:rPr>
          <w:rFonts w:ascii="Arial Unicode MS" w:hAnsi="Arial Unicode MS"/>
        </w:rPr>
        <w:br/>
      </w:r>
      <w:r>
        <w:t xml:space="preserve">  Thesis: Continuous Mobile Vision: Rethinking the Vision Sensing Pipeline for Energy Efficiency</w:t>
      </w:r>
      <w:r>
        <w:rPr>
          <w:rFonts w:ascii="Arial Unicode MS" w:hAnsi="Arial Unicode MS"/>
        </w:rPr>
        <w:br/>
      </w:r>
      <w:r>
        <w:t>M.S., under Dr. Lin Zhong, Electrical &amp; Computer Engineering, Rice University — May 2012</w:t>
      </w:r>
      <w:r>
        <w:rPr>
          <w:rFonts w:ascii="Arial Unicode MS" w:hAnsi="Arial Unicode MS"/>
        </w:rPr>
        <w:br/>
      </w:r>
      <w:r>
        <w:t>B.S.E.E. (cum laude), Electrical &amp; Computer Engineering, Cum Laude, Rice University — May 2010</w:t>
      </w:r>
      <w:r>
        <w:rPr>
          <w:rFonts w:ascii="Arial Unicode MS" w:hAnsi="Arial Unicode MS"/>
        </w:rPr>
        <w:br/>
      </w:r>
      <w:r>
        <w:t>Minor, Computational and Applied Math, Rice University — May 2010</w:t>
      </w:r>
    </w:p>
    <w:p w14:paraId="63AFE9BB" w14:textId="77777777" w:rsidR="00B113E9" w:rsidRDefault="00B113E9" w:rsidP="00B113E9">
      <w:pPr>
        <w:pStyle w:val="Subheading"/>
      </w:pPr>
      <w:r>
        <w:t>Honors/Awards</w:t>
      </w:r>
    </w:p>
    <w:p w14:paraId="0787F75A" w14:textId="77777777" w:rsidR="00B113E9" w:rsidRDefault="00B113E9" w:rsidP="00B113E9">
      <w:pPr>
        <w:pStyle w:val="Bullets"/>
        <w:numPr>
          <w:ilvl w:val="0"/>
          <w:numId w:val="14"/>
        </w:numPr>
      </w:pPr>
      <w:r>
        <w:t>Best Presenter Award at Ph.D. Forum @ MobiSys (6/2014)</w:t>
      </w:r>
    </w:p>
    <w:p w14:paraId="0628F238" w14:textId="77777777" w:rsidR="00B113E9" w:rsidRDefault="00B113E9" w:rsidP="00B113E9">
      <w:pPr>
        <w:pStyle w:val="Bullets"/>
        <w:numPr>
          <w:ilvl w:val="0"/>
          <w:numId w:val="14"/>
        </w:numPr>
      </w:pPr>
      <w:r>
        <w:t>Best Paper Award at MobiSys (6/2013)</w:t>
      </w:r>
    </w:p>
    <w:p w14:paraId="6BE0FC7F" w14:textId="77777777" w:rsidR="00B113E9" w:rsidRDefault="00B113E9" w:rsidP="00B113E9">
      <w:pPr>
        <w:pStyle w:val="Bullets"/>
        <w:numPr>
          <w:ilvl w:val="0"/>
          <w:numId w:val="14"/>
        </w:numPr>
      </w:pPr>
      <w:r>
        <w:t>Best Paper Award at PhoneSense @ SenSys (11/2011)</w:t>
      </w:r>
    </w:p>
    <w:p w14:paraId="28ECF62D" w14:textId="77777777" w:rsidR="00B113E9" w:rsidRDefault="00B113E9" w:rsidP="00B113E9">
      <w:pPr>
        <w:pStyle w:val="Subheading"/>
      </w:pPr>
      <w:r>
        <w:t>Selected Conference &amp; Workshop Papers</w:t>
      </w:r>
    </w:p>
    <w:p w14:paraId="25ACF7D6" w14:textId="77777777" w:rsidR="00B113E9" w:rsidRDefault="00B113E9" w:rsidP="00B113E9">
      <w:pPr>
        <w:pStyle w:val="Body"/>
      </w:pPr>
      <w:r>
        <w:t xml:space="preserve">“RedEye: Analog ConvNet Image Sensor Architecture for Continuous Mobile Vision” </w:t>
      </w:r>
      <w:r>
        <w:rPr>
          <w:rFonts w:ascii="Arial Unicode MS" w:hAnsi="Arial Unicode MS"/>
        </w:rPr>
        <w:br/>
      </w:r>
      <w:r>
        <w:t xml:space="preserve">   Robert LiKamWa, Yunhui Hou, Julian Gao, Mia Polansky, Lin Zhong</w:t>
      </w:r>
      <w:r>
        <w:tab/>
      </w:r>
      <w:r>
        <w:rPr>
          <w:rFonts w:ascii="Arial Unicode MS" w:hAnsi="Arial Unicode MS"/>
        </w:rPr>
        <w:br/>
      </w:r>
      <w:r>
        <w:t xml:space="preserve">   ISCA ’16: Proc. of the 43rd int’l symposium on computer architecture</w:t>
      </w:r>
    </w:p>
    <w:p w14:paraId="77AC9E43" w14:textId="77777777" w:rsidR="00B113E9" w:rsidRDefault="00B113E9" w:rsidP="00B113E9">
      <w:pPr>
        <w:pStyle w:val="Body"/>
      </w:pPr>
      <w:r>
        <w:t xml:space="preserve">“Starfish: Efficient concurrency support for computer vision applications” </w:t>
      </w:r>
      <w:r>
        <w:rPr>
          <w:rFonts w:ascii="Arial Unicode MS" w:hAnsi="Arial Unicode MS"/>
        </w:rPr>
        <w:br/>
      </w:r>
      <w:r>
        <w:t xml:space="preserve">   Robert LiKamWa, Lin Zhong</w:t>
      </w:r>
      <w:r>
        <w:tab/>
      </w:r>
      <w:r>
        <w:rPr>
          <w:rFonts w:ascii="Arial Unicode MS" w:hAnsi="Arial Unicode MS"/>
        </w:rPr>
        <w:br/>
      </w:r>
      <w:r>
        <w:t xml:space="preserve">   MobiSys '15: Proc. of the 13th annual int’l conf. on mobile systems, applications, and services</w:t>
      </w:r>
    </w:p>
    <w:p w14:paraId="34406228" w14:textId="21A92FCF" w:rsidR="00B113E9" w:rsidRDefault="00B113E9" w:rsidP="00B113E9">
      <w:pPr>
        <w:pStyle w:val="Body"/>
      </w:pPr>
      <w:r>
        <w:t xml:space="preserve"> “Energy proportional image sensors for continuous mobile vision” </w:t>
      </w:r>
      <w:r>
        <w:rPr>
          <w:b/>
          <w:bCs/>
          <w:i/>
          <w:iCs/>
          <w:color w:val="434343"/>
        </w:rPr>
        <w:t>(Best Paper Award)</w:t>
      </w:r>
      <w:r>
        <w:rPr>
          <w:rFonts w:ascii="Arial Unicode MS" w:hAnsi="Arial Unicode MS"/>
          <w:color w:val="434343"/>
        </w:rPr>
        <w:br/>
      </w:r>
      <w:r>
        <w:rPr>
          <w:b/>
          <w:bCs/>
          <w:i/>
          <w:iCs/>
          <w:color w:val="434343"/>
        </w:rPr>
        <w:t xml:space="preserve">   </w:t>
      </w:r>
      <w:r>
        <w:t>Robert LiKamWa, Bodhi Priyantha, Matthai Philipose, Lin Zhong, Paramvir Bahl</w:t>
      </w:r>
      <w:r>
        <w:rPr>
          <w:rFonts w:ascii="Arial Unicode MS" w:hAnsi="Arial Unicode MS"/>
        </w:rPr>
        <w:br/>
      </w:r>
      <w:r>
        <w:t xml:space="preserve">   MobiSys '13: Proc. of the 11th annual int’l conf. on mobile systems, applications, and services</w:t>
      </w:r>
    </w:p>
    <w:p w14:paraId="25026F13" w14:textId="729BCF92" w:rsidR="00B113E9" w:rsidRDefault="00B113E9" w:rsidP="00B113E9">
      <w:pPr>
        <w:pStyle w:val="Body"/>
      </w:pPr>
      <w:r>
        <w:t>“MoodScope: Building a mood sensor from smartphone usage patterns”</w:t>
      </w:r>
      <w:r>
        <w:rPr>
          <w:rFonts w:ascii="Arial Unicode MS" w:hAnsi="Arial Unicode MS"/>
        </w:rPr>
        <w:br/>
      </w:r>
      <w:r>
        <w:t xml:space="preserve">   Robert LiKamWa, Yunxin Liu, Nicholas D. Lane, Lin Zhong</w:t>
      </w:r>
      <w:r>
        <w:tab/>
      </w:r>
      <w:r>
        <w:rPr>
          <w:rFonts w:ascii="Arial Unicode MS" w:hAnsi="Arial Unicode MS"/>
        </w:rPr>
        <w:br/>
      </w:r>
      <w:r>
        <w:t xml:space="preserve">   MobiSys '13: Proc. of the 11th annual int’l conf. on mobile systems, applications, and services</w:t>
      </w:r>
    </w:p>
    <w:p w14:paraId="696BFDDF" w14:textId="77777777" w:rsidR="00B113E9" w:rsidRDefault="00B113E9" w:rsidP="00B113E9">
      <w:pPr>
        <w:pStyle w:val="Body"/>
      </w:pPr>
      <w:r>
        <w:t>“Reflex: using low-power processors in smartphones without knowing them”</w:t>
      </w:r>
      <w:r>
        <w:rPr>
          <w:rFonts w:ascii="Arial Unicode MS" w:hAnsi="Arial Unicode MS"/>
        </w:rPr>
        <w:br/>
      </w:r>
      <w:r>
        <w:t xml:space="preserve">   Felix Xiaozhu Lin, Zhen Wang, Robert LiKamWa, Lin Zhong</w:t>
      </w:r>
      <w:r>
        <w:tab/>
      </w:r>
      <w:r>
        <w:rPr>
          <w:rFonts w:ascii="Arial Unicode MS" w:hAnsi="Arial Unicode MS"/>
        </w:rPr>
        <w:br/>
      </w:r>
      <w:r>
        <w:t xml:space="preserve">   ASPLOS ‘12: Proc. of the 17th int’l conf. on arch. support for programming languages and op. systems</w:t>
      </w:r>
    </w:p>
    <w:p w14:paraId="6EF74946" w14:textId="77777777" w:rsidR="00B113E9" w:rsidRDefault="00B113E9" w:rsidP="00B113E9">
      <w:pPr>
        <w:pStyle w:val="Subheading"/>
      </w:pPr>
      <w:r>
        <w:lastRenderedPageBreak/>
        <w:t>Other Papers &amp; Posters</w:t>
      </w:r>
    </w:p>
    <w:p w14:paraId="1FC2E689" w14:textId="77777777" w:rsidR="00B113E9" w:rsidRDefault="00B113E9" w:rsidP="00B113E9">
      <w:pPr>
        <w:pStyle w:val="Body"/>
      </w:pPr>
      <w:r>
        <w:t xml:space="preserve">Poster: “Temperature-driven task migration to balance energy efficiency and thermal noise of sensor processing workloads” </w:t>
      </w:r>
      <w:r>
        <w:rPr>
          <w:b/>
          <w:bCs/>
          <w:i/>
          <w:iCs/>
          <w:color w:val="434343"/>
        </w:rPr>
        <w:t>(Best Poster Award)</w:t>
      </w:r>
      <w:r>
        <w:rPr>
          <w:rFonts w:ascii="Arial Unicode MS" w:hAnsi="Arial Unicode MS"/>
        </w:rPr>
        <w:br/>
      </w:r>
      <w:r>
        <w:t xml:space="preserve">   Venkatesh Kodukula, Robert LiKamWa</w:t>
      </w:r>
      <w:r>
        <w:rPr>
          <w:rFonts w:ascii="Arial Unicode MS" w:hAnsi="Arial Unicode MS"/>
        </w:rPr>
        <w:br/>
      </w:r>
      <w:r>
        <w:t xml:space="preserve">   ACM HotMobile ’17: Workshop on Mobile Computing Systems and Applications</w:t>
      </w:r>
    </w:p>
    <w:p w14:paraId="1312E306" w14:textId="77777777" w:rsidR="00B113E9" w:rsidRDefault="00B113E9" w:rsidP="00B113E9">
      <w:pPr>
        <w:pStyle w:val="Body"/>
      </w:pPr>
      <w:r>
        <w:t>“Draining our Glass: An energy and heat characterization of Google Glass”</w:t>
      </w:r>
      <w:r>
        <w:rPr>
          <w:rFonts w:ascii="Arial Unicode MS" w:hAnsi="Arial Unicode MS"/>
        </w:rPr>
        <w:br/>
      </w:r>
      <w:r>
        <w:t xml:space="preserve">   Robert LiKamWa, Zhen Wang, Aaron Carroll, Felix Xiaozhu Lin, Lin Zhong</w:t>
      </w:r>
      <w:r>
        <w:rPr>
          <w:rFonts w:ascii="Arial Unicode MS" w:hAnsi="Arial Unicode MS"/>
        </w:rPr>
        <w:br/>
      </w:r>
      <w:r>
        <w:t xml:space="preserve">   APSys '14: Proc. of 5th Asia-Pacific workshop on systems</w:t>
      </w:r>
    </w:p>
    <w:p w14:paraId="569C1B12" w14:textId="77777777" w:rsidR="00B113E9" w:rsidRDefault="00B113E9" w:rsidP="00B113E9">
      <w:pPr>
        <w:pStyle w:val="Body"/>
      </w:pPr>
      <w:r>
        <w:t>Invited Paper: “Efficient image processing for continuous mobile vision”</w:t>
      </w:r>
      <w:r>
        <w:rPr>
          <w:rFonts w:ascii="Arial Unicode MS" w:hAnsi="Arial Unicode MS"/>
        </w:rPr>
        <w:br/>
      </w:r>
      <w:r>
        <w:t xml:space="preserve">   Robert LiKamWa, Yunhui Hou, Peter Washington, Lin Zhong</w:t>
      </w:r>
      <w:r>
        <w:rPr>
          <w:rFonts w:ascii="Arial Unicode MS" w:hAnsi="Arial Unicode MS"/>
        </w:rPr>
        <w:br/>
      </w:r>
      <w:r>
        <w:t xml:space="preserve">   SID Display Week, Imaging Technologies and Applications</w:t>
      </w:r>
    </w:p>
    <w:p w14:paraId="3DC75CBA" w14:textId="77777777" w:rsidR="00B113E9" w:rsidRDefault="00B113E9" w:rsidP="00B113E9">
      <w:pPr>
        <w:pStyle w:val="Body"/>
      </w:pPr>
      <w:r>
        <w:t xml:space="preserve">“Efficient image processing for continuous mobile vision” </w:t>
      </w:r>
      <w:r>
        <w:rPr>
          <w:b/>
          <w:bCs/>
          <w:i/>
          <w:iCs/>
          <w:color w:val="434343"/>
        </w:rPr>
        <w:t>(Best Presentation Award)</w:t>
      </w:r>
      <w:r>
        <w:rPr>
          <w:rFonts w:ascii="Arial Unicode MS" w:hAnsi="Arial Unicode MS"/>
          <w:color w:val="434343"/>
        </w:rPr>
        <w:br/>
      </w:r>
      <w:r>
        <w:rPr>
          <w:b/>
          <w:bCs/>
          <w:i/>
          <w:iCs/>
          <w:color w:val="434343"/>
        </w:rPr>
        <w:t xml:space="preserve">   </w:t>
      </w:r>
      <w:r>
        <w:t>Robert LiKamWa</w:t>
      </w:r>
      <w:r>
        <w:rPr>
          <w:rFonts w:ascii="Arial Unicode MS" w:hAnsi="Arial Unicode MS"/>
        </w:rPr>
        <w:br/>
      </w:r>
      <w:r>
        <w:t xml:space="preserve">   MobiSys PhD Forum '14: Proc. of the MobiSys 2014 PhD Forum Workshop</w:t>
      </w:r>
    </w:p>
    <w:p w14:paraId="243D2796" w14:textId="77777777" w:rsidR="00B113E9" w:rsidRDefault="00B113E9" w:rsidP="00B113E9">
      <w:pPr>
        <w:pStyle w:val="Body"/>
      </w:pPr>
      <w:r>
        <w:t>Poster: “Retrofitting computer vision libraries for concurrent support on mobile devices”</w:t>
      </w:r>
      <w:r>
        <w:rPr>
          <w:rFonts w:ascii="Arial Unicode MS" w:hAnsi="Arial Unicode MS"/>
        </w:rPr>
        <w:br/>
      </w:r>
      <w:r>
        <w:t xml:space="preserve">   Robert LiKamWa, Lin Zhong</w:t>
      </w:r>
      <w:r>
        <w:rPr>
          <w:rFonts w:ascii="Arial Unicode MS" w:hAnsi="Arial Unicode MS"/>
        </w:rPr>
        <w:br/>
      </w:r>
      <w:r>
        <w:t xml:space="preserve">   MobiCom '14: Proc. of the 20th annual int’l conf. on mobile computing and networking</w:t>
      </w:r>
    </w:p>
    <w:p w14:paraId="59245B11" w14:textId="77777777" w:rsidR="00B113E9" w:rsidRDefault="00B113E9" w:rsidP="00B113E9">
      <w:pPr>
        <w:pStyle w:val="Body"/>
      </w:pPr>
      <w:r>
        <w:t>“Styrofoam: A tightly packed coding scheme for camera-based visible light communication”</w:t>
      </w:r>
      <w:r>
        <w:rPr>
          <w:rFonts w:ascii="Arial Unicode MS" w:hAnsi="Arial Unicode MS"/>
        </w:rPr>
        <w:br/>
      </w:r>
      <w:r>
        <w:t xml:space="preserve">   David Ramirez, Robert LiKamWa, Jason Holloway</w:t>
      </w:r>
      <w:r>
        <w:rPr>
          <w:rFonts w:ascii="Arial Unicode MS" w:hAnsi="Arial Unicode MS"/>
        </w:rPr>
        <w:br/>
      </w:r>
      <w:r>
        <w:t xml:space="preserve">   VLCS @ MobiCom '14: Proc. of the 1st ACM workshop. on Visible Light Communication Systems  </w:t>
      </w:r>
    </w:p>
    <w:p w14:paraId="62C67025" w14:textId="77777777" w:rsidR="00B113E9" w:rsidRDefault="00B113E9" w:rsidP="00B113E9">
      <w:pPr>
        <w:pStyle w:val="Body"/>
      </w:pPr>
      <w:r>
        <w:t xml:space="preserve">“Can your smartphone infer your mood?” </w:t>
      </w:r>
      <w:r>
        <w:rPr>
          <w:b/>
          <w:bCs/>
          <w:i/>
          <w:iCs/>
          <w:color w:val="434343"/>
        </w:rPr>
        <w:t>(Best Paper Award)</w:t>
      </w:r>
      <w:r>
        <w:rPr>
          <w:rFonts w:ascii="Arial Unicode MS" w:hAnsi="Arial Unicode MS"/>
          <w:color w:val="434343"/>
        </w:rPr>
        <w:br/>
      </w:r>
      <w:r>
        <w:rPr>
          <w:b/>
          <w:bCs/>
          <w:i/>
          <w:iCs/>
          <w:color w:val="434343"/>
        </w:rPr>
        <w:t xml:space="preserve">   </w:t>
      </w:r>
      <w:r>
        <w:t>Robert LiKamWa, Yunxin Liu, Nicholas D. Lane, Lin Zhong</w:t>
      </w:r>
      <w:r>
        <w:rPr>
          <w:rFonts w:ascii="Arial Unicode MS" w:hAnsi="Arial Unicode MS"/>
        </w:rPr>
        <w:br/>
      </w:r>
      <w:r>
        <w:t xml:space="preserve">   PhoneSense '11: Proc. of the second int’l workshop on sensing applications on mobile phones</w:t>
      </w:r>
    </w:p>
    <w:p w14:paraId="71C91487" w14:textId="77777777" w:rsidR="00B113E9" w:rsidRDefault="00B113E9" w:rsidP="00B113E9">
      <w:pPr>
        <w:pStyle w:val="Body"/>
      </w:pPr>
      <w:r>
        <w:t>Demo: “SUAVE: Sensor-based User-Aware Viewing Enhancement for mobile device displays”</w:t>
      </w:r>
      <w:r>
        <w:rPr>
          <w:rFonts w:ascii="Arial Unicode MS" w:hAnsi="Arial Unicode MS"/>
        </w:rPr>
        <w:br/>
      </w:r>
      <w:r>
        <w:t xml:space="preserve">   Robert LiKamWa, Lin Zhong</w:t>
      </w:r>
      <w:r>
        <w:rPr>
          <w:rFonts w:ascii="Arial Unicode MS" w:hAnsi="Arial Unicode MS"/>
        </w:rPr>
        <w:br/>
      </w:r>
      <w:r>
        <w:t xml:space="preserve">   UIST '11: Adjunct Proc. of the 24th annual ACM symp. on user interface software and technology</w:t>
      </w:r>
    </w:p>
    <w:p w14:paraId="4A257E1F" w14:textId="77777777" w:rsidR="00B113E9" w:rsidRDefault="00B113E9" w:rsidP="00B113E9">
      <w:pPr>
        <w:pStyle w:val="Subheading"/>
      </w:pPr>
      <w:r>
        <w:t>Ph.D. Dissertation: Rethinking the Sensing Pipeline for Continuous Mobile Vision</w:t>
      </w:r>
    </w:p>
    <w:p w14:paraId="1B644780" w14:textId="77777777" w:rsidR="00B113E9" w:rsidRDefault="00B113E9" w:rsidP="00B113E9">
      <w:pPr>
        <w:pStyle w:val="Paperheading"/>
      </w:pPr>
      <w:r>
        <w:t>Vision Library Support for Efficient Concurrency</w:t>
      </w:r>
    </w:p>
    <w:p w14:paraId="7117C3FA" w14:textId="77777777" w:rsidR="00B113E9" w:rsidRDefault="00B113E9" w:rsidP="00B113E9">
      <w:pPr>
        <w:pStyle w:val="Body"/>
      </w:pPr>
      <w:r>
        <w:t>Rice University with Lin Zhong</w:t>
      </w:r>
    </w:p>
    <w:p w14:paraId="315A6B66" w14:textId="77777777" w:rsidR="002F3287" w:rsidRDefault="00B113E9" w:rsidP="00B113E9">
      <w:pPr>
        <w:pStyle w:val="Bodyindent"/>
      </w:pPr>
      <w:r>
        <w:t>The future of continuous mobile vision envisions multiple computer vision-based applications concurrently running without user engagement. However, running a multitude of applications calling resource-hungry vision algorithms will strain a wearable device with limited resources. We design Starfish, a split-process software system that enables applications to share redundant computations, reducing the overhead of computer vision function calls.  Starfish splits the vision library from an application into a separate process and securely and efficiently caches library function calls, improving the performance and efficiency of concurrent vision tasks.</w:t>
      </w:r>
    </w:p>
    <w:p w14:paraId="38173B72" w14:textId="77777777" w:rsidR="002F3287" w:rsidRDefault="00B113E9" w:rsidP="00B113E9">
      <w:pPr>
        <w:pStyle w:val="Bodyindent"/>
        <w:rPr>
          <w:i/>
          <w:iCs/>
        </w:rPr>
      </w:pPr>
      <w:r>
        <w:rPr>
          <w:i/>
          <w:iCs/>
        </w:rPr>
        <w:t>Full Paper at MobiSys 2015</w:t>
      </w:r>
    </w:p>
    <w:p w14:paraId="04791FCC" w14:textId="77777777" w:rsidR="002F3287" w:rsidRDefault="002F3287" w:rsidP="00B113E9">
      <w:pPr>
        <w:pStyle w:val="Paperheading"/>
      </w:pPr>
    </w:p>
    <w:p w14:paraId="4B16EBAC" w14:textId="77777777" w:rsidR="00B113E9" w:rsidRDefault="00B113E9" w:rsidP="00B113E9">
      <w:pPr>
        <w:pStyle w:val="Paperheading"/>
      </w:pPr>
      <w:r>
        <w:lastRenderedPageBreak/>
        <w:t>Image Sensor Control for Energy-Proportional Capture</w:t>
      </w:r>
    </w:p>
    <w:p w14:paraId="495BFA9A" w14:textId="77777777" w:rsidR="00B113E9" w:rsidRDefault="00B113E9" w:rsidP="00B113E9">
      <w:pPr>
        <w:pStyle w:val="Body"/>
      </w:pPr>
      <w:r>
        <w:t>Microsoft Research Redmond with Matthai Philipose, Bodhi Priyantha, Victor Bahl</w:t>
      </w:r>
      <w:r>
        <w:rPr>
          <w:rFonts w:ascii="Arial Unicode MS" w:hAnsi="Arial Unicode MS"/>
        </w:rPr>
        <w:br/>
      </w:r>
      <w:r>
        <w:t>Rice University with Lin Zhong</w:t>
      </w:r>
    </w:p>
    <w:p w14:paraId="35C599F8" w14:textId="77777777" w:rsidR="002F3287" w:rsidRDefault="00B113E9" w:rsidP="00B113E9">
      <w:pPr>
        <w:pStyle w:val="Bodyindent"/>
      </w:pPr>
      <w:r>
        <w:t>A major hurdle to frequently performing mobile computer vision tasks is the high power consumption of image sensing. We experimentally and analytically characterize the energy consumption of CMOS image sensors. With this knowledge, we create system-level driver-controlled power optimizations for capturing images and video relevant to machine vision tasks.</w:t>
      </w:r>
    </w:p>
    <w:p w14:paraId="68A9CCF8" w14:textId="297D7F48" w:rsidR="00B113E9" w:rsidRDefault="00B113E9" w:rsidP="00B113E9">
      <w:pPr>
        <w:pStyle w:val="Bodyindent"/>
      </w:pPr>
      <w:r>
        <w:rPr>
          <w:i/>
          <w:iCs/>
        </w:rPr>
        <w:t>Best Paper at MobiSys 2013</w:t>
      </w:r>
    </w:p>
    <w:p w14:paraId="55293CEE" w14:textId="77777777" w:rsidR="00B113E9" w:rsidRDefault="00B113E9" w:rsidP="00B113E9">
      <w:pPr>
        <w:pStyle w:val="Paperheading"/>
      </w:pPr>
      <w:r>
        <w:t>Vision Sensor Hardware Architecture for Deep Analog Processing</w:t>
      </w:r>
    </w:p>
    <w:p w14:paraId="2A135373" w14:textId="77777777" w:rsidR="00B113E9" w:rsidRDefault="00B113E9" w:rsidP="00B113E9">
      <w:pPr>
        <w:pStyle w:val="Body"/>
      </w:pPr>
      <w:r>
        <w:t>Rice University with Yunhui Hou, Yuan Gao (undergrad), Mia Polansky (undergrad), Dr. Lin Zhong</w:t>
      </w:r>
    </w:p>
    <w:p w14:paraId="701338A2" w14:textId="77777777" w:rsidR="002F3287" w:rsidRDefault="00B113E9" w:rsidP="00B113E9">
      <w:pPr>
        <w:pStyle w:val="Bodyindent"/>
        <w:rPr>
          <w:rFonts w:ascii="Arial Unicode MS" w:hAnsi="Arial Unicode MS"/>
        </w:rPr>
      </w:pPr>
      <w:r>
        <w:t>Sensor readout is a key bottleneck to vision energy efficiency. We design a novel sensor that performs early analog processing to reduce the sensor readout.  We discover that vision workloads map well to analog hardware, due to robustness to noise and repetitiveness of execution. We then provide an architecture that allows deep analog vision processing with fixed complexity. Through cyclic reuse of modules in a column-based topology, we limit the design complexity of the chip while provisioning for iterative execution before readout. As opposed to prior vision sensors and neuromorphic processors discussed in Related Work, deep processing allows us to target readout as the fundamental boundary to sensor and system efficiency.</w:t>
      </w:r>
    </w:p>
    <w:p w14:paraId="42752637" w14:textId="2C709C0F" w:rsidR="00B113E9" w:rsidRDefault="00B113E9" w:rsidP="00B113E9">
      <w:pPr>
        <w:pStyle w:val="Bodyindent"/>
      </w:pPr>
      <w:r>
        <w:rPr>
          <w:i/>
          <w:iCs/>
        </w:rPr>
        <w:t>Full Paper at ISCA 2016</w:t>
      </w:r>
    </w:p>
    <w:p w14:paraId="2347D1BE" w14:textId="77777777" w:rsidR="00B113E9" w:rsidRDefault="00B113E9" w:rsidP="00B113E9">
      <w:pPr>
        <w:pStyle w:val="Paperheading"/>
      </w:pPr>
      <w:r>
        <w:t>Transparent Compiler/Runtime for Heterogeneous CPU Architecture (co-author)</w:t>
      </w:r>
    </w:p>
    <w:p w14:paraId="15461DA0" w14:textId="77777777" w:rsidR="00B113E9" w:rsidRDefault="00B113E9" w:rsidP="00B113E9">
      <w:pPr>
        <w:pStyle w:val="Body"/>
      </w:pPr>
      <w:r>
        <w:t xml:space="preserve">Rice University with Felix Xiaozhu Lin (lead), Zhen Wang &amp; Lin Zhong </w:t>
      </w:r>
    </w:p>
    <w:p w14:paraId="1623191D" w14:textId="77777777" w:rsidR="002F3287" w:rsidRDefault="00B113E9" w:rsidP="00B113E9">
      <w:pPr>
        <w:pStyle w:val="Bodyindent"/>
        <w:rPr>
          <w:rFonts w:ascii="Arial Unicode MS" w:hAnsi="Arial Unicode MS"/>
        </w:rPr>
      </w:pPr>
      <w:r>
        <w:t xml:space="preserve">Reflex is our suite of compiler and runtime support tools for efficient smartphone sensing. A distributed heterogeneous architecture promises energy-efficiency to sensing applications, but programming software on such an architecture is difficult. Reflex not only manages deployment and execution of code for heterogeneous resources, but also creates a software shared memory among distributed code. </w:t>
      </w:r>
    </w:p>
    <w:p w14:paraId="3DEB2E0F" w14:textId="5B8728CD" w:rsidR="00B113E9" w:rsidRDefault="00B113E9" w:rsidP="00B113E9">
      <w:pPr>
        <w:pStyle w:val="Bodyindent"/>
      </w:pPr>
      <w:r>
        <w:rPr>
          <w:i/>
          <w:iCs/>
        </w:rPr>
        <w:t>Full Paper at ASPLOS 2012</w:t>
      </w:r>
    </w:p>
    <w:p w14:paraId="0252D25D" w14:textId="77777777" w:rsidR="00B113E9" w:rsidRDefault="00B113E9" w:rsidP="00B113E9">
      <w:pPr>
        <w:pStyle w:val="Paperheading"/>
      </w:pPr>
      <w:r>
        <w:t>Energy and Heat Characterization of Wearable Systems</w:t>
      </w:r>
    </w:p>
    <w:p w14:paraId="3E5CF641" w14:textId="77777777" w:rsidR="00B113E9" w:rsidRDefault="00B113E9" w:rsidP="00B113E9">
      <w:pPr>
        <w:pStyle w:val="Body"/>
      </w:pPr>
      <w:r>
        <w:t>Rice University with Zhen Wang,  Aaron Carroll, Felix Xiaozhu Lin, Lin Zhong</w:t>
      </w:r>
    </w:p>
    <w:p w14:paraId="7324B3DB" w14:textId="77777777" w:rsidR="002F3287" w:rsidRDefault="00B113E9" w:rsidP="00B113E9">
      <w:pPr>
        <w:pStyle w:val="Bodyindent"/>
        <w:rPr>
          <w:rFonts w:ascii="Arial Unicode MS" w:hAnsi="Arial Unicode MS"/>
        </w:rPr>
      </w:pPr>
      <w:r>
        <w:t>The Google Glass small form factor hampers its potential: (1) battery size, and therefore lifetime, is limited by a need for the device to be lightweight, and (2) high-power processing leads to significant heat, which should be limited due to the compact form factor and proximity to the user's skin. We study the power and thermal characteristics of Glass as an exemplar optical head-mounted device. We share insights and implications to limit power draw with the goal of increasing the safety and utility of head-mounted devices.</w:t>
      </w:r>
    </w:p>
    <w:p w14:paraId="0F5FE580" w14:textId="6214CDD2" w:rsidR="00B113E9" w:rsidRDefault="00B113E9" w:rsidP="00B113E9">
      <w:pPr>
        <w:pStyle w:val="Bodyindent"/>
      </w:pPr>
      <w:r>
        <w:rPr>
          <w:i/>
          <w:iCs/>
        </w:rPr>
        <w:t>Workshop Paper at APSys 2014</w:t>
      </w:r>
    </w:p>
    <w:p w14:paraId="6CF4075C" w14:textId="77777777" w:rsidR="00B113E9" w:rsidRDefault="00B113E9" w:rsidP="00B113E9">
      <w:pPr>
        <w:pStyle w:val="Subheading"/>
      </w:pPr>
      <w:r>
        <w:rPr>
          <w:i/>
          <w:iCs/>
        </w:rPr>
        <w:t>Master’s Thesis: Building a Mood Sensor from Smartphone Usage Patterns</w:t>
      </w:r>
    </w:p>
    <w:p w14:paraId="68CB4689" w14:textId="77777777" w:rsidR="00B113E9" w:rsidRDefault="00B113E9" w:rsidP="00B113E9">
      <w:pPr>
        <w:pStyle w:val="Paperheading"/>
      </w:pPr>
      <w:r>
        <w:t>Mood Inference over Smartphone Usage Patterns</w:t>
      </w:r>
    </w:p>
    <w:p w14:paraId="595DE82F" w14:textId="77777777" w:rsidR="00B113E9" w:rsidRDefault="00B113E9" w:rsidP="00B113E9">
      <w:pPr>
        <w:pStyle w:val="Body"/>
      </w:pPr>
      <w:r>
        <w:t xml:space="preserve">Microsoft Research Asia with Yunxin Liu , Nic Lane </w:t>
      </w:r>
      <w:r>
        <w:rPr>
          <w:rFonts w:ascii="Arial Unicode MS" w:hAnsi="Arial Unicode MS"/>
        </w:rPr>
        <w:br/>
      </w:r>
      <w:r>
        <w:t>Rice University with Lin Zhong</w:t>
      </w:r>
    </w:p>
    <w:p w14:paraId="609230D0" w14:textId="77777777" w:rsidR="002F3287" w:rsidRDefault="00B113E9" w:rsidP="00B113E9">
      <w:pPr>
        <w:pStyle w:val="Bodyindent"/>
        <w:rPr>
          <w:rFonts w:ascii="Arial Unicode MS" w:hAnsi="Arial Unicode MS"/>
        </w:rPr>
      </w:pPr>
      <w:r>
        <w:lastRenderedPageBreak/>
        <w:t xml:space="preserve">Our MoodSense system infers a user's mood based on information already available in today’s smartphones, including website visitations, app usage, and communication via SMS, e-mail, and phone calls. The service enhances context-awareness by providing clues about mobile users’ mental states. </w:t>
      </w:r>
    </w:p>
    <w:p w14:paraId="02A13AEE" w14:textId="63677BB2" w:rsidR="00B113E9" w:rsidRDefault="00B113E9" w:rsidP="00B113E9">
      <w:pPr>
        <w:pStyle w:val="Bodyindent"/>
      </w:pPr>
      <w:r>
        <w:rPr>
          <w:i/>
          <w:iCs/>
        </w:rPr>
        <w:t>Best Workshop Paper at PhoneSense 2011 (co-located with SenSys), Full Paper at MobiSys 2013</w:t>
      </w:r>
    </w:p>
    <w:p w14:paraId="65A33C47" w14:textId="3820AEF7" w:rsidR="002F3287" w:rsidRDefault="002F3287" w:rsidP="002F3287">
      <w:pPr>
        <w:pStyle w:val="Subheading"/>
      </w:pPr>
      <w:r>
        <w:t>Internships</w:t>
      </w:r>
    </w:p>
    <w:p w14:paraId="062F4506" w14:textId="3FCDA750" w:rsidR="002F3287" w:rsidRDefault="002F3287" w:rsidP="002F3287">
      <w:pPr>
        <w:pStyle w:val="Bullets"/>
        <w:numPr>
          <w:ilvl w:val="0"/>
          <w:numId w:val="16"/>
        </w:numPr>
      </w:pPr>
      <w:r>
        <w:t>Spring 2015: Samsung Mobile Processor Innovation Lab (Richardson, TX)</w:t>
      </w:r>
    </w:p>
    <w:p w14:paraId="300B7D2C" w14:textId="1755BECF" w:rsidR="00E1591F" w:rsidRDefault="00E1591F" w:rsidP="00E1591F">
      <w:pPr>
        <w:pStyle w:val="Bullets"/>
        <w:numPr>
          <w:ilvl w:val="1"/>
          <w:numId w:val="16"/>
        </w:numPr>
      </w:pPr>
      <w:r>
        <w:t>Internship under Man</w:t>
      </w:r>
      <w:r w:rsidR="00F51597">
        <w:t>ish Goel in System-on-Chip Team</w:t>
      </w:r>
    </w:p>
    <w:p w14:paraId="5E77A87B" w14:textId="369078E6" w:rsidR="002F3287" w:rsidRDefault="002F3287" w:rsidP="002F3287">
      <w:pPr>
        <w:pStyle w:val="Bullets"/>
        <w:numPr>
          <w:ilvl w:val="0"/>
          <w:numId w:val="16"/>
        </w:numPr>
      </w:pPr>
      <w:r>
        <w:t>Summer 2013: Microsoft Research (Redmond, WA)</w:t>
      </w:r>
    </w:p>
    <w:p w14:paraId="4F85D53B" w14:textId="53ECF517" w:rsidR="00F51597" w:rsidRDefault="00F51597" w:rsidP="00F51597">
      <w:pPr>
        <w:pStyle w:val="Bullets"/>
        <w:numPr>
          <w:ilvl w:val="1"/>
          <w:numId w:val="16"/>
        </w:numPr>
      </w:pPr>
      <w:r>
        <w:t>Internship under Matthai Philipose in Mobility &amp; Networking Research</w:t>
      </w:r>
    </w:p>
    <w:p w14:paraId="265FD811" w14:textId="0A8C2B87" w:rsidR="002F3287" w:rsidRDefault="002F3287" w:rsidP="002F3287">
      <w:pPr>
        <w:pStyle w:val="Bullets"/>
        <w:numPr>
          <w:ilvl w:val="0"/>
          <w:numId w:val="16"/>
        </w:numPr>
      </w:pPr>
      <w:r>
        <w:t>Summer 2012: Microsoft Research (Redmond, WA)</w:t>
      </w:r>
    </w:p>
    <w:p w14:paraId="7FFDFD40" w14:textId="5D31AF00" w:rsidR="00F51597" w:rsidRDefault="00F51597" w:rsidP="00F51597">
      <w:pPr>
        <w:pStyle w:val="Bullets"/>
        <w:numPr>
          <w:ilvl w:val="1"/>
          <w:numId w:val="16"/>
        </w:numPr>
      </w:pPr>
      <w:r>
        <w:t xml:space="preserve">Internship under </w:t>
      </w:r>
      <w:r>
        <w:t>Victor Bahl</w:t>
      </w:r>
      <w:r>
        <w:t xml:space="preserve"> in Mobility &amp; Networking Research</w:t>
      </w:r>
    </w:p>
    <w:p w14:paraId="7123E7E7" w14:textId="26159E1F" w:rsidR="002F3287" w:rsidRDefault="002F3287" w:rsidP="002F3287">
      <w:pPr>
        <w:pStyle w:val="Bullets"/>
        <w:numPr>
          <w:ilvl w:val="0"/>
          <w:numId w:val="16"/>
        </w:numPr>
      </w:pPr>
      <w:r>
        <w:t>Summer 2011: Microsoft Research Asia (Beijing, China)</w:t>
      </w:r>
    </w:p>
    <w:p w14:paraId="12EB3D81" w14:textId="3B973B4C" w:rsidR="002F3287" w:rsidRDefault="00F51597" w:rsidP="00B113E9">
      <w:pPr>
        <w:pStyle w:val="Bullets"/>
        <w:numPr>
          <w:ilvl w:val="1"/>
          <w:numId w:val="16"/>
        </w:numPr>
      </w:pPr>
      <w:r>
        <w:t xml:space="preserve">Internship under </w:t>
      </w:r>
      <w:r>
        <w:t>Yunxin Liu</w:t>
      </w:r>
      <w:r>
        <w:t xml:space="preserve"> in </w:t>
      </w:r>
      <w:r>
        <w:t>Wireless</w:t>
      </w:r>
      <w:r>
        <w:t xml:space="preserve"> &amp; Networking Research</w:t>
      </w:r>
    </w:p>
    <w:p w14:paraId="7E5E667E" w14:textId="77777777" w:rsidR="00B113E9" w:rsidRDefault="00B113E9" w:rsidP="00B113E9">
      <w:pPr>
        <w:pStyle w:val="Subheading"/>
      </w:pPr>
      <w:r>
        <w:t>Patent Applications</w:t>
      </w:r>
    </w:p>
    <w:p w14:paraId="068EEC29" w14:textId="77777777" w:rsidR="00B113E9" w:rsidRDefault="00B113E9" w:rsidP="00B113E9">
      <w:pPr>
        <w:pStyle w:val="Paperheading"/>
      </w:pPr>
      <w:r>
        <w:t xml:space="preserve">Energy-proportional image sensor </w:t>
      </w:r>
      <w:r>
        <w:rPr>
          <w:sz w:val="20"/>
          <w:szCs w:val="20"/>
        </w:rPr>
        <w:t>(</w:t>
      </w:r>
      <w:r>
        <w:rPr>
          <w:sz w:val="18"/>
          <w:szCs w:val="18"/>
        </w:rPr>
        <w:t>Microsoft</w:t>
      </w:r>
      <w:r>
        <w:rPr>
          <w:sz w:val="20"/>
          <w:szCs w:val="20"/>
        </w:rPr>
        <w:t>)</w:t>
      </w:r>
    </w:p>
    <w:p w14:paraId="3406992B" w14:textId="77777777" w:rsidR="00B113E9" w:rsidRDefault="00B113E9" w:rsidP="00B113E9">
      <w:pPr>
        <w:pStyle w:val="Body"/>
      </w:pPr>
      <w:r>
        <w:rPr>
          <w:i/>
          <w:iCs/>
        </w:rPr>
        <w:t>Robert LiKamWa, Nissanka A. Bodhi Priyantha, Matthai Philipose, Lin Zhong, Paramvir Bahl</w:t>
      </w:r>
      <w:r>
        <w:rPr>
          <w:rFonts w:ascii="Arial Unicode MS" w:hAnsi="Arial Unicode MS"/>
        </w:rPr>
        <w:br/>
      </w:r>
      <w:r>
        <w:t>2013/2/19; US; 13/770,031</w:t>
      </w:r>
    </w:p>
    <w:p w14:paraId="7C2EC9E7" w14:textId="77777777" w:rsidR="00B113E9" w:rsidRDefault="00B113E9" w:rsidP="00B113E9">
      <w:pPr>
        <w:pStyle w:val="Bodyindent"/>
      </w:pPr>
      <w:r>
        <w:t>Energy saving mechanisms of image sensor circuitry (e.g., in a camera). Image quality data, such as provided by an application, is processed to make energy consumption of image sensor circuitry more proportional to output image quality by controlling power saving mechanisms of the image sensor circuitry.</w:t>
      </w:r>
    </w:p>
    <w:p w14:paraId="2A04A778" w14:textId="77777777" w:rsidR="00B113E9" w:rsidRDefault="00B113E9" w:rsidP="00B113E9">
      <w:pPr>
        <w:pStyle w:val="Paperheading"/>
      </w:pPr>
      <w:r>
        <w:t xml:space="preserve">Wireless electronic pegboard setup for quantification of dexterity </w:t>
      </w:r>
      <w:r>
        <w:rPr>
          <w:sz w:val="18"/>
          <w:szCs w:val="18"/>
        </w:rPr>
        <w:t>(Shriner’s Hospital; Rice University)</w:t>
      </w:r>
    </w:p>
    <w:p w14:paraId="0F996683" w14:textId="77777777" w:rsidR="00B113E9" w:rsidRDefault="00B113E9" w:rsidP="00B113E9">
      <w:pPr>
        <w:pStyle w:val="Body"/>
      </w:pPr>
      <w:r>
        <w:rPr>
          <w:i/>
          <w:iCs/>
        </w:rPr>
        <w:t xml:space="preserve">Steven E. Irby, Dillon P. Eng, Rachel Jackson, Allison C. Scully, Jessica Scully, Robert LiKamWa, </w:t>
      </w:r>
      <w:r>
        <w:rPr>
          <w:rFonts w:ascii="Arial Unicode MS" w:hAnsi="Arial Unicode MS"/>
        </w:rPr>
        <w:br/>
      </w:r>
      <w:r>
        <w:rPr>
          <w:i/>
          <w:iCs/>
        </w:rPr>
        <w:t>Marcia K. O'Malley, Z. Maria Oden, Gloria R. Gogola, Avery L. Cate</w:t>
      </w:r>
      <w:r>
        <w:rPr>
          <w:rFonts w:ascii="Arial Unicode MS" w:hAnsi="Arial Unicode MS"/>
        </w:rPr>
        <w:br/>
      </w:r>
      <w:r>
        <w:t>2012/4/13; US; 13/446,610</w:t>
      </w:r>
    </w:p>
    <w:p w14:paraId="0AFE60BF" w14:textId="77777777" w:rsidR="00B113E9" w:rsidRDefault="00B113E9" w:rsidP="00B113E9">
      <w:pPr>
        <w:pStyle w:val="Bodyindent"/>
      </w:pPr>
      <w:r>
        <w:t>An electronic pegboard setup for assessing patient dexterity. In certain embodiments, the pegboard setup may be wireless and may employ pegs equipped with sensors that that allow tracking of the motion of the peg in three-dimensions and over time, providing quantitative motion path data to assess patient dexterity.</w:t>
      </w:r>
    </w:p>
    <w:p w14:paraId="5BD238DB" w14:textId="77777777" w:rsidR="00B113E9" w:rsidRDefault="00B113E9" w:rsidP="00B113E9">
      <w:pPr>
        <w:pStyle w:val="Paperheading"/>
      </w:pPr>
      <w:r>
        <w:t>Hand muscle measurement device</w:t>
      </w:r>
    </w:p>
    <w:p w14:paraId="2ADC0F9D" w14:textId="77777777" w:rsidR="00B113E9" w:rsidRDefault="00B113E9" w:rsidP="00B113E9">
      <w:pPr>
        <w:pStyle w:val="Body"/>
      </w:pPr>
      <w:r>
        <w:rPr>
          <w:i/>
          <w:iCs/>
        </w:rPr>
        <w:t>Shuai Xu, Gloria R. Gogola, Graham Sattler, Sridhar Madala, Robert LiKamWa</w:t>
      </w:r>
      <w:r>
        <w:rPr>
          <w:rFonts w:ascii="Arial Unicode MS" w:hAnsi="Arial Unicode MS"/>
        </w:rPr>
        <w:br/>
      </w:r>
      <w:r>
        <w:t>2010/10/8; US; 13/500,607</w:t>
      </w:r>
    </w:p>
    <w:p w14:paraId="574FBCA5" w14:textId="77777777" w:rsidR="00B113E9" w:rsidRDefault="00B113E9" w:rsidP="00B113E9">
      <w:pPr>
        <w:pStyle w:val="Bodyindent"/>
      </w:pPr>
      <w:r>
        <w:t>The present disclosure relates to an integrated system for measuring hand strength and dexterity. Specifically, the integrated system allows for measuring of hand muscle strength through the pinch-grip test, of intrinsic hand muscle strength, and testing of performance in various dexterity tests.</w:t>
      </w:r>
    </w:p>
    <w:p w14:paraId="33CAAC3A" w14:textId="77777777" w:rsidR="00A84D40" w:rsidRDefault="00A84D40" w:rsidP="00B113E9">
      <w:pPr>
        <w:pStyle w:val="Bodyindent"/>
      </w:pPr>
    </w:p>
    <w:p w14:paraId="013DE9D7" w14:textId="77777777" w:rsidR="00A84D40" w:rsidRDefault="00A84D40" w:rsidP="00B113E9">
      <w:pPr>
        <w:pStyle w:val="Bodyindent"/>
      </w:pPr>
    </w:p>
    <w:p w14:paraId="2904F224" w14:textId="77777777" w:rsidR="00B113E9" w:rsidRDefault="00B113E9" w:rsidP="00B113E9">
      <w:pPr>
        <w:pStyle w:val="Subheading"/>
      </w:pPr>
      <w:r>
        <w:lastRenderedPageBreak/>
        <w:t>Grants</w:t>
      </w:r>
    </w:p>
    <w:p w14:paraId="3DCA0DA5" w14:textId="77777777" w:rsidR="00B113E9" w:rsidRDefault="00B113E9" w:rsidP="00B113E9">
      <w:pPr>
        <w:pStyle w:val="Bullets"/>
      </w:pPr>
      <w:r>
        <w:t xml:space="preserve">National Science Foundation, CNS-1657602 </w:t>
      </w:r>
      <w:r>
        <w:rPr>
          <w:noProof/>
        </w:rPr>
        <w:drawing>
          <wp:inline distT="0" distB="0" distL="0" distR="0" wp14:anchorId="356612CB" wp14:editId="27EBD43C">
            <wp:extent cx="12700" cy="1270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x.gif"/>
                    <pic:cNvPicPr>
                      <a:picLocks noChangeAspect="1"/>
                    </pic:cNvPicPr>
                  </pic:nvPicPr>
                  <pic:blipFill>
                    <a:blip r:embed="rId23">
                      <a:extLst/>
                    </a:blip>
                    <a:stretch>
                      <a:fillRect/>
                    </a:stretch>
                  </pic:blipFill>
                  <pic:spPr>
                    <a:xfrm>
                      <a:off x="0" y="0"/>
                      <a:ext cx="12700" cy="12700"/>
                    </a:xfrm>
                    <a:prstGeom prst="rect">
                      <a:avLst/>
                    </a:prstGeom>
                    <a:ln w="12700" cap="flat">
                      <a:noFill/>
                      <a:miter lim="400000"/>
                    </a:ln>
                    <a:effectLst/>
                  </pic:spPr>
                </pic:pic>
              </a:graphicData>
            </a:graphic>
          </wp:inline>
        </w:drawing>
      </w:r>
      <w:r>
        <w:t>CRII: CSR: System Support for Reactive Sensor Operation for Efficiency and Performance, $174,950, 2017-2019, PI.</w:t>
      </w:r>
    </w:p>
    <w:p w14:paraId="0B7A401F" w14:textId="77777777" w:rsidR="00B113E9" w:rsidRDefault="00B113E9" w:rsidP="00B113E9">
      <w:pPr>
        <w:pStyle w:val="Subheading"/>
      </w:pPr>
      <w:r>
        <w:t>Teaching</w:t>
      </w:r>
    </w:p>
    <w:p w14:paraId="1D39B726" w14:textId="4A33ECDE" w:rsidR="00B113E9" w:rsidRDefault="00B113E9" w:rsidP="00B113E9">
      <w:pPr>
        <w:pStyle w:val="Bullets"/>
        <w:numPr>
          <w:ilvl w:val="0"/>
          <w:numId w:val="16"/>
        </w:numPr>
      </w:pPr>
      <w:r>
        <w:t>Fall 2017, EEE 598: Mobile Systems Architecture</w:t>
      </w:r>
    </w:p>
    <w:p w14:paraId="6BFA9C2F" w14:textId="77777777" w:rsidR="00B113E9" w:rsidRDefault="00B113E9" w:rsidP="00B113E9">
      <w:pPr>
        <w:pStyle w:val="Bullets"/>
        <w:numPr>
          <w:ilvl w:val="0"/>
          <w:numId w:val="16"/>
        </w:numPr>
      </w:pPr>
      <w:r>
        <w:t>Spring 2017, AME 112: Computational Thinking</w:t>
      </w:r>
    </w:p>
    <w:p w14:paraId="08469663" w14:textId="77777777" w:rsidR="00B113E9" w:rsidRDefault="00B113E9" w:rsidP="00B113E9">
      <w:pPr>
        <w:pStyle w:val="Bullets"/>
        <w:numPr>
          <w:ilvl w:val="0"/>
          <w:numId w:val="16"/>
        </w:numPr>
      </w:pPr>
      <w:r>
        <w:t>Fall 2016, EEE 598: Mobile Systems Architecture</w:t>
      </w:r>
    </w:p>
    <w:p w14:paraId="1704093E" w14:textId="77777777" w:rsidR="00B113E9" w:rsidRDefault="00B113E9" w:rsidP="00B113E9">
      <w:pPr>
        <w:pStyle w:val="Subheading"/>
      </w:pPr>
      <w:r>
        <w:t>Professional Service</w:t>
      </w:r>
    </w:p>
    <w:p w14:paraId="78245A76" w14:textId="09D7838E" w:rsidR="005C26BE" w:rsidRDefault="005C26BE" w:rsidP="00B113E9">
      <w:pPr>
        <w:pStyle w:val="Bullets"/>
        <w:numPr>
          <w:ilvl w:val="0"/>
          <w:numId w:val="17"/>
        </w:numPr>
      </w:pPr>
      <w:r>
        <w:t>2017: MobiCom ’17 Technical Program Committee</w:t>
      </w:r>
    </w:p>
    <w:p w14:paraId="693AA4F7" w14:textId="75A9426A" w:rsidR="005C26BE" w:rsidRDefault="005C26BE" w:rsidP="00B113E9">
      <w:pPr>
        <w:pStyle w:val="Bullets"/>
        <w:numPr>
          <w:ilvl w:val="0"/>
          <w:numId w:val="17"/>
        </w:numPr>
      </w:pPr>
      <w:r>
        <w:t>2017: MobiSys ’17 External Technical Program Committee</w:t>
      </w:r>
    </w:p>
    <w:p w14:paraId="6735D0B9" w14:textId="35220868" w:rsidR="005C26BE" w:rsidRDefault="005C26BE" w:rsidP="00B113E9">
      <w:pPr>
        <w:pStyle w:val="Bullets"/>
        <w:numPr>
          <w:ilvl w:val="0"/>
          <w:numId w:val="17"/>
        </w:numPr>
      </w:pPr>
      <w:r>
        <w:t>2017: MobiSys ’17 Web Chair</w:t>
      </w:r>
    </w:p>
    <w:p w14:paraId="10E3489F" w14:textId="77777777" w:rsidR="00B113E9" w:rsidRDefault="00B113E9" w:rsidP="00B113E9">
      <w:pPr>
        <w:pStyle w:val="Bullets"/>
        <w:numPr>
          <w:ilvl w:val="0"/>
          <w:numId w:val="17"/>
        </w:numPr>
      </w:pPr>
      <w:r>
        <w:t>2017: HotMobile ’17 Technical Program Committee</w:t>
      </w:r>
    </w:p>
    <w:p w14:paraId="7A65BEF8" w14:textId="77777777" w:rsidR="00B113E9" w:rsidRDefault="00B113E9" w:rsidP="00B113E9">
      <w:pPr>
        <w:pStyle w:val="Bullets"/>
        <w:numPr>
          <w:ilvl w:val="0"/>
          <w:numId w:val="17"/>
        </w:numPr>
      </w:pPr>
      <w:r>
        <w:t>2016: Visible Light Communication Systems (VLCS) ’16 Workshop Panel Chair</w:t>
      </w:r>
    </w:p>
    <w:p w14:paraId="2C5C2DAD" w14:textId="77777777" w:rsidR="00B113E9" w:rsidRDefault="00B113E9" w:rsidP="00B113E9">
      <w:pPr>
        <w:pStyle w:val="Bullets"/>
        <w:numPr>
          <w:ilvl w:val="0"/>
          <w:numId w:val="17"/>
        </w:numPr>
      </w:pPr>
      <w:r>
        <w:t>2016: MobiCom ’16 Social Chair</w:t>
      </w:r>
    </w:p>
    <w:p w14:paraId="675109CE" w14:textId="77777777" w:rsidR="00B113E9" w:rsidRDefault="00B113E9" w:rsidP="00B113E9">
      <w:pPr>
        <w:pStyle w:val="Bullets"/>
        <w:numPr>
          <w:ilvl w:val="0"/>
          <w:numId w:val="17"/>
        </w:numPr>
      </w:pPr>
      <w:r>
        <w:t>2015: MobiSys ’16 Poster/Demo/Video Regional Chair (North America)</w:t>
      </w:r>
    </w:p>
    <w:p w14:paraId="2AF21A60" w14:textId="77777777" w:rsidR="00B113E9" w:rsidRDefault="00B113E9" w:rsidP="00B113E9">
      <w:pPr>
        <w:pStyle w:val="Bullets"/>
        <w:numPr>
          <w:ilvl w:val="0"/>
          <w:numId w:val="17"/>
        </w:numPr>
      </w:pPr>
      <w:r>
        <w:t>2015: MobiCASE '15 Technical Program Committee</w:t>
      </w:r>
    </w:p>
    <w:p w14:paraId="24EA95FD" w14:textId="77777777" w:rsidR="00B113E9" w:rsidRDefault="00B113E9" w:rsidP="00B113E9">
      <w:pPr>
        <w:pStyle w:val="Bullets"/>
        <w:numPr>
          <w:ilvl w:val="0"/>
          <w:numId w:val="17"/>
        </w:numPr>
      </w:pPr>
      <w:r>
        <w:t>2015: MobiSys '15 Publicity Chair</w:t>
      </w:r>
    </w:p>
    <w:p w14:paraId="5688DED4" w14:textId="77777777" w:rsidR="00B113E9" w:rsidRDefault="00B113E9" w:rsidP="00B113E9">
      <w:pPr>
        <w:pStyle w:val="Bullets"/>
        <w:numPr>
          <w:ilvl w:val="0"/>
          <w:numId w:val="17"/>
        </w:numPr>
      </w:pPr>
      <w:r>
        <w:t>2015: IPSN '15 Shadow Technical Program Committee</w:t>
      </w:r>
    </w:p>
    <w:p w14:paraId="5BD955A3" w14:textId="77777777" w:rsidR="00B113E9" w:rsidRDefault="00B113E9" w:rsidP="00B113E9">
      <w:pPr>
        <w:pStyle w:val="Bullets"/>
        <w:numPr>
          <w:ilvl w:val="0"/>
          <w:numId w:val="17"/>
        </w:numPr>
      </w:pPr>
      <w:r>
        <w:t>2014: MobiCASE '14 Publicity Chair</w:t>
      </w:r>
    </w:p>
    <w:p w14:paraId="08ECC67A" w14:textId="3BFF3359" w:rsidR="00AB65B1" w:rsidRPr="00AB65B1" w:rsidRDefault="00AB65B1" w:rsidP="00B113E9">
      <w:pPr>
        <w:widowControl w:val="0"/>
        <w:tabs>
          <w:tab w:val="left" w:pos="1000"/>
        </w:tabs>
        <w:autoSpaceDE w:val="0"/>
        <w:autoSpaceDN w:val="0"/>
        <w:adjustRightInd w:val="0"/>
        <w:spacing w:after="0" w:line="240" w:lineRule="auto"/>
        <w:jc w:val="left"/>
      </w:pPr>
    </w:p>
    <w:sectPr w:rsidR="00AB65B1" w:rsidRPr="00AB65B1" w:rsidSect="00C13442">
      <w:footerReference w:type="even"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E50060" w14:textId="77777777" w:rsidR="00311F1F" w:rsidRDefault="00311F1F" w:rsidP="00C5111E">
      <w:r>
        <w:separator/>
      </w:r>
    </w:p>
  </w:endnote>
  <w:endnote w:type="continuationSeparator" w:id="0">
    <w:p w14:paraId="157B5DF5" w14:textId="77777777" w:rsidR="00311F1F" w:rsidRDefault="00311F1F" w:rsidP="00C511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Tw Cen MT">
    <w:panose1 w:val="020B0602020104020603"/>
    <w:charset w:val="00"/>
    <w:family w:val="auto"/>
    <w:pitch w:val="variable"/>
    <w:sig w:usb0="00000003" w:usb1="00000000" w:usb2="00000000" w:usb3="00000000" w:csb0="00000003" w:csb1="00000000"/>
  </w:font>
  <w:font w:name="Avenir Next Medium">
    <w:panose1 w:val="020B0603020202020204"/>
    <w:charset w:val="00"/>
    <w:family w:val="auto"/>
    <w:pitch w:val="variable"/>
    <w:sig w:usb0="8000002F" w:usb1="5000204A" w:usb2="00000000" w:usb3="00000000" w:csb0="0000009B" w:csb1="00000000"/>
  </w:font>
  <w:font w:name="Garamond">
    <w:panose1 w:val="020204040303010108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2DB468" w14:textId="77777777" w:rsidR="00E1591F" w:rsidRDefault="00E1591F" w:rsidP="00C5111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3F145C82" w14:textId="77777777" w:rsidR="00E1591F" w:rsidRDefault="00E1591F" w:rsidP="00C5111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56AB" w14:textId="77777777" w:rsidR="00E1591F" w:rsidRDefault="00E1591F" w:rsidP="00C5111E">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E177F6">
      <w:rPr>
        <w:rStyle w:val="PageNumber"/>
        <w:noProof/>
      </w:rPr>
      <w:t>7</w:t>
    </w:r>
    <w:r>
      <w:rPr>
        <w:rStyle w:val="PageNumber"/>
      </w:rPr>
      <w:fldChar w:fldCharType="end"/>
    </w:r>
  </w:p>
  <w:p w14:paraId="787DC8B2" w14:textId="77777777" w:rsidR="00E1591F" w:rsidRDefault="00E1591F" w:rsidP="00C5111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297BC4" w14:textId="77777777" w:rsidR="00311F1F" w:rsidRDefault="00311F1F" w:rsidP="00C5111E">
      <w:r>
        <w:separator/>
      </w:r>
    </w:p>
  </w:footnote>
  <w:footnote w:type="continuationSeparator" w:id="0">
    <w:p w14:paraId="72D1BB78" w14:textId="77777777" w:rsidR="00311F1F" w:rsidRDefault="00311F1F" w:rsidP="00C5111E">
      <w:r>
        <w:continuationSeparator/>
      </w:r>
    </w:p>
  </w:footnote>
  <w:footnote w:id="1">
    <w:p w14:paraId="533E1E56" w14:textId="6CB6AC83" w:rsidR="00E1591F" w:rsidRPr="00C552D4" w:rsidRDefault="00E1591F" w:rsidP="00C5111E">
      <w:pPr>
        <w:pStyle w:val="FootnoteText"/>
        <w:rPr>
          <w:sz w:val="20"/>
        </w:rPr>
      </w:pPr>
      <w:r w:rsidRPr="00C552D4">
        <w:rPr>
          <w:rStyle w:val="FootnoteReference"/>
          <w:sz w:val="11"/>
        </w:rPr>
        <w:footnoteRef/>
      </w:r>
      <w:r w:rsidRPr="00C552D4">
        <w:rPr>
          <w:sz w:val="20"/>
        </w:rPr>
        <w:t xml:space="preserve"> https://artsmediaengineering.asu.edu/about/facilities/intelligence-stage-istage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47587E5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14CC0D87"/>
    <w:multiLevelType w:val="hybridMultilevel"/>
    <w:tmpl w:val="5732A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14E2846"/>
    <w:multiLevelType w:val="hybridMultilevel"/>
    <w:tmpl w:val="9176EC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346F51F0"/>
    <w:multiLevelType w:val="hybridMultilevel"/>
    <w:tmpl w:val="3D7E53C8"/>
    <w:styleLink w:val="Bullet"/>
    <w:lvl w:ilvl="0" w:tplc="A704DA8A">
      <w:start w:val="1"/>
      <w:numFmt w:val="bullet"/>
      <w:lvlText w:val="•"/>
      <w:lvlJc w:val="left"/>
      <w:pPr>
        <w:ind w:left="242" w:hanging="242"/>
      </w:pPr>
      <w:rPr>
        <w:rFonts w:hAnsi="Arial Unicode MS"/>
        <w:caps w:val="0"/>
        <w:smallCaps w:val="0"/>
        <w:strike w:val="0"/>
        <w:dstrike w:val="0"/>
        <w:outline w:val="0"/>
        <w:emboss w:val="0"/>
        <w:imprint w:val="0"/>
        <w:spacing w:val="0"/>
        <w:w w:val="100"/>
        <w:kern w:val="0"/>
        <w:position w:val="0"/>
        <w:highlight w:val="none"/>
        <w:vertAlign w:val="baseline"/>
      </w:rPr>
    </w:lvl>
    <w:lvl w:ilvl="1" w:tplc="59766B9C">
      <w:start w:val="1"/>
      <w:numFmt w:val="bullet"/>
      <w:lvlText w:val="•"/>
      <w:lvlJc w:val="left"/>
      <w:pPr>
        <w:ind w:left="462" w:hanging="242"/>
      </w:pPr>
      <w:rPr>
        <w:rFonts w:hAnsi="Arial Unicode MS"/>
        <w:caps w:val="0"/>
        <w:smallCaps w:val="0"/>
        <w:strike w:val="0"/>
        <w:dstrike w:val="0"/>
        <w:outline w:val="0"/>
        <w:emboss w:val="0"/>
        <w:imprint w:val="0"/>
        <w:spacing w:val="0"/>
        <w:w w:val="100"/>
        <w:kern w:val="0"/>
        <w:position w:val="0"/>
        <w:highlight w:val="none"/>
        <w:vertAlign w:val="baseline"/>
      </w:rPr>
    </w:lvl>
    <w:lvl w:ilvl="2" w:tplc="A07A0BF8">
      <w:start w:val="1"/>
      <w:numFmt w:val="bullet"/>
      <w:lvlText w:val="•"/>
      <w:lvlJc w:val="left"/>
      <w:pPr>
        <w:ind w:left="682" w:hanging="242"/>
      </w:pPr>
      <w:rPr>
        <w:rFonts w:hAnsi="Arial Unicode MS"/>
        <w:caps w:val="0"/>
        <w:smallCaps w:val="0"/>
        <w:strike w:val="0"/>
        <w:dstrike w:val="0"/>
        <w:outline w:val="0"/>
        <w:emboss w:val="0"/>
        <w:imprint w:val="0"/>
        <w:spacing w:val="0"/>
        <w:w w:val="100"/>
        <w:kern w:val="0"/>
        <w:position w:val="0"/>
        <w:highlight w:val="none"/>
        <w:vertAlign w:val="baseline"/>
      </w:rPr>
    </w:lvl>
    <w:lvl w:ilvl="3" w:tplc="71148010">
      <w:start w:val="1"/>
      <w:numFmt w:val="bullet"/>
      <w:lvlText w:val="•"/>
      <w:lvlJc w:val="left"/>
      <w:pPr>
        <w:ind w:left="902" w:hanging="242"/>
      </w:pPr>
      <w:rPr>
        <w:rFonts w:hAnsi="Arial Unicode MS"/>
        <w:caps w:val="0"/>
        <w:smallCaps w:val="0"/>
        <w:strike w:val="0"/>
        <w:dstrike w:val="0"/>
        <w:outline w:val="0"/>
        <w:emboss w:val="0"/>
        <w:imprint w:val="0"/>
        <w:spacing w:val="0"/>
        <w:w w:val="100"/>
        <w:kern w:val="0"/>
        <w:position w:val="0"/>
        <w:highlight w:val="none"/>
        <w:vertAlign w:val="baseline"/>
      </w:rPr>
    </w:lvl>
    <w:lvl w:ilvl="4" w:tplc="45DA2AA2">
      <w:start w:val="1"/>
      <w:numFmt w:val="bullet"/>
      <w:lvlText w:val="•"/>
      <w:lvlJc w:val="left"/>
      <w:pPr>
        <w:ind w:left="1122" w:hanging="242"/>
      </w:pPr>
      <w:rPr>
        <w:rFonts w:hAnsi="Arial Unicode MS"/>
        <w:caps w:val="0"/>
        <w:smallCaps w:val="0"/>
        <w:strike w:val="0"/>
        <w:dstrike w:val="0"/>
        <w:outline w:val="0"/>
        <w:emboss w:val="0"/>
        <w:imprint w:val="0"/>
        <w:spacing w:val="0"/>
        <w:w w:val="100"/>
        <w:kern w:val="0"/>
        <w:position w:val="0"/>
        <w:highlight w:val="none"/>
        <w:vertAlign w:val="baseline"/>
      </w:rPr>
    </w:lvl>
    <w:lvl w:ilvl="5" w:tplc="11A08B52">
      <w:start w:val="1"/>
      <w:numFmt w:val="bullet"/>
      <w:lvlText w:val="•"/>
      <w:lvlJc w:val="left"/>
      <w:pPr>
        <w:ind w:left="1342" w:hanging="242"/>
      </w:pPr>
      <w:rPr>
        <w:rFonts w:hAnsi="Arial Unicode MS"/>
        <w:caps w:val="0"/>
        <w:smallCaps w:val="0"/>
        <w:strike w:val="0"/>
        <w:dstrike w:val="0"/>
        <w:outline w:val="0"/>
        <w:emboss w:val="0"/>
        <w:imprint w:val="0"/>
        <w:spacing w:val="0"/>
        <w:w w:val="100"/>
        <w:kern w:val="0"/>
        <w:position w:val="0"/>
        <w:highlight w:val="none"/>
        <w:vertAlign w:val="baseline"/>
      </w:rPr>
    </w:lvl>
    <w:lvl w:ilvl="6" w:tplc="36025A68">
      <w:start w:val="1"/>
      <w:numFmt w:val="bullet"/>
      <w:lvlText w:val="•"/>
      <w:lvlJc w:val="left"/>
      <w:pPr>
        <w:ind w:left="1562" w:hanging="242"/>
      </w:pPr>
      <w:rPr>
        <w:rFonts w:hAnsi="Arial Unicode MS"/>
        <w:caps w:val="0"/>
        <w:smallCaps w:val="0"/>
        <w:strike w:val="0"/>
        <w:dstrike w:val="0"/>
        <w:outline w:val="0"/>
        <w:emboss w:val="0"/>
        <w:imprint w:val="0"/>
        <w:spacing w:val="0"/>
        <w:w w:val="100"/>
        <w:kern w:val="0"/>
        <w:position w:val="0"/>
        <w:highlight w:val="none"/>
        <w:vertAlign w:val="baseline"/>
      </w:rPr>
    </w:lvl>
    <w:lvl w:ilvl="7" w:tplc="BAEA31AC">
      <w:start w:val="1"/>
      <w:numFmt w:val="bullet"/>
      <w:lvlText w:val="•"/>
      <w:lvlJc w:val="left"/>
      <w:pPr>
        <w:ind w:left="1782" w:hanging="242"/>
      </w:pPr>
      <w:rPr>
        <w:rFonts w:hAnsi="Arial Unicode MS"/>
        <w:caps w:val="0"/>
        <w:smallCaps w:val="0"/>
        <w:strike w:val="0"/>
        <w:dstrike w:val="0"/>
        <w:outline w:val="0"/>
        <w:emboss w:val="0"/>
        <w:imprint w:val="0"/>
        <w:spacing w:val="0"/>
        <w:w w:val="100"/>
        <w:kern w:val="0"/>
        <w:position w:val="0"/>
        <w:highlight w:val="none"/>
        <w:vertAlign w:val="baseline"/>
      </w:rPr>
    </w:lvl>
    <w:lvl w:ilvl="8" w:tplc="DE4E0092">
      <w:start w:val="1"/>
      <w:numFmt w:val="bullet"/>
      <w:lvlText w:val="•"/>
      <w:lvlJc w:val="left"/>
      <w:pPr>
        <w:ind w:left="2002" w:hanging="24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nsid w:val="39413061"/>
    <w:multiLevelType w:val="hybridMultilevel"/>
    <w:tmpl w:val="622453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45034ACA"/>
    <w:multiLevelType w:val="hybridMultilevel"/>
    <w:tmpl w:val="3D7E53C8"/>
    <w:numStyleLink w:val="Bullet"/>
  </w:abstractNum>
  <w:abstractNum w:abstractNumId="9">
    <w:nsid w:val="52764345"/>
    <w:multiLevelType w:val="hybridMultilevel"/>
    <w:tmpl w:val="A98E61EC"/>
    <w:lvl w:ilvl="0" w:tplc="04090011">
      <w:start w:val="1"/>
      <w:numFmt w:val="decimal"/>
      <w:lvlText w:val="%1)"/>
      <w:lvlJc w:val="left"/>
      <w:pPr>
        <w:ind w:left="-144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1440" w:hanging="360"/>
      </w:pPr>
    </w:lvl>
    <w:lvl w:ilvl="5" w:tplc="0409001B" w:tentative="1">
      <w:start w:val="1"/>
      <w:numFmt w:val="lowerRoman"/>
      <w:lvlText w:val="%6."/>
      <w:lvlJc w:val="right"/>
      <w:pPr>
        <w:ind w:left="2160" w:hanging="180"/>
      </w:pPr>
    </w:lvl>
    <w:lvl w:ilvl="6" w:tplc="0409000F" w:tentative="1">
      <w:start w:val="1"/>
      <w:numFmt w:val="decimal"/>
      <w:lvlText w:val="%7."/>
      <w:lvlJc w:val="left"/>
      <w:pPr>
        <w:ind w:left="2880" w:hanging="360"/>
      </w:pPr>
    </w:lvl>
    <w:lvl w:ilvl="7" w:tplc="04090019" w:tentative="1">
      <w:start w:val="1"/>
      <w:numFmt w:val="lowerLetter"/>
      <w:lvlText w:val="%8."/>
      <w:lvlJc w:val="left"/>
      <w:pPr>
        <w:ind w:left="3600" w:hanging="360"/>
      </w:pPr>
    </w:lvl>
    <w:lvl w:ilvl="8" w:tplc="0409001B" w:tentative="1">
      <w:start w:val="1"/>
      <w:numFmt w:val="lowerRoman"/>
      <w:lvlText w:val="%9."/>
      <w:lvlJc w:val="right"/>
      <w:pPr>
        <w:ind w:left="4320" w:hanging="180"/>
      </w:pPr>
    </w:lvl>
  </w:abstractNum>
  <w:abstractNum w:abstractNumId="10">
    <w:nsid w:val="5A4D771F"/>
    <w:multiLevelType w:val="hybridMultilevel"/>
    <w:tmpl w:val="6A663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BD9627B"/>
    <w:multiLevelType w:val="hybridMultilevel"/>
    <w:tmpl w:val="BA5E1F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5CBC6C6F"/>
    <w:multiLevelType w:val="hybridMultilevel"/>
    <w:tmpl w:val="565EC7B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788A05F3"/>
    <w:multiLevelType w:val="hybridMultilevel"/>
    <w:tmpl w:val="D2EA12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2"/>
  </w:num>
  <w:num w:numId="2">
    <w:abstractNumId w:val="11"/>
  </w:num>
  <w:num w:numId="3">
    <w:abstractNumId w:val="7"/>
  </w:num>
  <w:num w:numId="4">
    <w:abstractNumId w:val="5"/>
  </w:num>
  <w:num w:numId="5">
    <w:abstractNumId w:val="13"/>
  </w:num>
  <w:num w:numId="6">
    <w:abstractNumId w:val="9"/>
  </w:num>
  <w:num w:numId="7">
    <w:abstractNumId w:val="4"/>
  </w:num>
  <w:num w:numId="8">
    <w:abstractNumId w:val="10"/>
  </w:num>
  <w:num w:numId="9">
    <w:abstractNumId w:val="0"/>
  </w:num>
  <w:num w:numId="10">
    <w:abstractNumId w:val="1"/>
  </w:num>
  <w:num w:numId="11">
    <w:abstractNumId w:val="2"/>
  </w:num>
  <w:num w:numId="12">
    <w:abstractNumId w:val="3"/>
  </w:num>
  <w:num w:numId="13">
    <w:abstractNumId w:val="6"/>
  </w:num>
  <w:num w:numId="14">
    <w:abstractNumId w:val="8"/>
  </w:num>
  <w:num w:numId="15">
    <w:abstractNumId w:val="8"/>
    <w:lvlOverride w:ilvl="0">
      <w:lvl w:ilvl="0" w:tplc="1DF2584A">
        <w:start w:val="1"/>
        <w:numFmt w:val="bullet"/>
        <w:lvlText w:val="•"/>
        <w:lvlJc w:val="left"/>
        <w:pPr>
          <w:ind w:left="264" w:hanging="26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7D2A192A">
        <w:start w:val="1"/>
        <w:numFmt w:val="bullet"/>
        <w:lvlText w:val="•"/>
        <w:lvlJc w:val="left"/>
        <w:pPr>
          <w:ind w:left="462" w:hanging="24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E71A81F2">
        <w:start w:val="1"/>
        <w:numFmt w:val="bullet"/>
        <w:lvlText w:val="•"/>
        <w:lvlJc w:val="left"/>
        <w:pPr>
          <w:ind w:left="682" w:hanging="24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813C3C6C">
        <w:start w:val="1"/>
        <w:numFmt w:val="bullet"/>
        <w:lvlText w:val="•"/>
        <w:lvlJc w:val="left"/>
        <w:pPr>
          <w:ind w:left="902" w:hanging="24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72EE8382">
        <w:start w:val="1"/>
        <w:numFmt w:val="bullet"/>
        <w:lvlText w:val="•"/>
        <w:lvlJc w:val="left"/>
        <w:pPr>
          <w:ind w:left="1122" w:hanging="24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9EA46A78">
        <w:start w:val="1"/>
        <w:numFmt w:val="bullet"/>
        <w:lvlText w:val="•"/>
        <w:lvlJc w:val="left"/>
        <w:pPr>
          <w:ind w:left="1342" w:hanging="24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D99833CA">
        <w:start w:val="1"/>
        <w:numFmt w:val="bullet"/>
        <w:lvlText w:val="•"/>
        <w:lvlJc w:val="left"/>
        <w:pPr>
          <w:ind w:left="1562" w:hanging="24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1EA2A32A">
        <w:start w:val="1"/>
        <w:numFmt w:val="bullet"/>
        <w:lvlText w:val="•"/>
        <w:lvlJc w:val="left"/>
        <w:pPr>
          <w:ind w:left="1782" w:hanging="24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FDF40D16">
        <w:start w:val="1"/>
        <w:numFmt w:val="bullet"/>
        <w:lvlText w:val="•"/>
        <w:lvlJc w:val="left"/>
        <w:pPr>
          <w:ind w:left="2002" w:hanging="24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6">
    <w:abstractNumId w:val="8"/>
    <w:lvlOverride w:ilvl="0">
      <w:lvl w:ilvl="0" w:tplc="1DF2584A">
        <w:start w:val="1"/>
        <w:numFmt w:val="bullet"/>
        <w:lvlText w:val="•"/>
        <w:lvlJc w:val="left"/>
        <w:pPr>
          <w:ind w:left="352" w:hanging="35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7D2A192A">
        <w:start w:val="1"/>
        <w:numFmt w:val="bullet"/>
        <w:lvlText w:val="•"/>
        <w:lvlJc w:val="left"/>
        <w:pPr>
          <w:ind w:left="462" w:hanging="24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E71A81F2">
        <w:start w:val="1"/>
        <w:numFmt w:val="bullet"/>
        <w:lvlText w:val="•"/>
        <w:lvlJc w:val="left"/>
        <w:pPr>
          <w:ind w:left="682" w:hanging="24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813C3C6C">
        <w:start w:val="1"/>
        <w:numFmt w:val="bullet"/>
        <w:lvlText w:val="•"/>
        <w:lvlJc w:val="left"/>
        <w:pPr>
          <w:ind w:left="902" w:hanging="24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72EE8382">
        <w:start w:val="1"/>
        <w:numFmt w:val="bullet"/>
        <w:lvlText w:val="•"/>
        <w:lvlJc w:val="left"/>
        <w:pPr>
          <w:ind w:left="1122" w:hanging="24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9EA46A78">
        <w:start w:val="1"/>
        <w:numFmt w:val="bullet"/>
        <w:lvlText w:val="•"/>
        <w:lvlJc w:val="left"/>
        <w:pPr>
          <w:ind w:left="1342" w:hanging="24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D99833CA">
        <w:start w:val="1"/>
        <w:numFmt w:val="bullet"/>
        <w:lvlText w:val="•"/>
        <w:lvlJc w:val="left"/>
        <w:pPr>
          <w:ind w:left="1562" w:hanging="24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1EA2A32A">
        <w:start w:val="1"/>
        <w:numFmt w:val="bullet"/>
        <w:lvlText w:val="•"/>
        <w:lvlJc w:val="left"/>
        <w:pPr>
          <w:ind w:left="1782" w:hanging="24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FDF40D16">
        <w:start w:val="1"/>
        <w:numFmt w:val="bullet"/>
        <w:lvlText w:val="•"/>
        <w:lvlJc w:val="left"/>
        <w:pPr>
          <w:ind w:left="2002" w:hanging="24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abstractNumId w:val="8"/>
    <w:lvlOverride w:ilvl="0">
      <w:lvl w:ilvl="0" w:tplc="1DF2584A">
        <w:start w:val="1"/>
        <w:numFmt w:val="bullet"/>
        <w:lvlText w:val="•"/>
        <w:lvlJc w:val="left"/>
        <w:pPr>
          <w:ind w:left="264" w:hanging="26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7D2A192A">
        <w:start w:val="1"/>
        <w:numFmt w:val="bullet"/>
        <w:lvlText w:val="•"/>
        <w:lvlJc w:val="left"/>
        <w:pPr>
          <w:ind w:left="462" w:hanging="24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E71A81F2">
        <w:start w:val="1"/>
        <w:numFmt w:val="bullet"/>
        <w:lvlText w:val="•"/>
        <w:lvlJc w:val="left"/>
        <w:pPr>
          <w:ind w:left="682" w:hanging="24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813C3C6C">
        <w:start w:val="1"/>
        <w:numFmt w:val="bullet"/>
        <w:lvlText w:val="•"/>
        <w:lvlJc w:val="left"/>
        <w:pPr>
          <w:ind w:left="902" w:hanging="24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72EE8382">
        <w:start w:val="1"/>
        <w:numFmt w:val="bullet"/>
        <w:lvlText w:val="•"/>
        <w:lvlJc w:val="left"/>
        <w:pPr>
          <w:ind w:left="1122" w:hanging="24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9EA46A78">
        <w:start w:val="1"/>
        <w:numFmt w:val="bullet"/>
        <w:lvlText w:val="•"/>
        <w:lvlJc w:val="left"/>
        <w:pPr>
          <w:ind w:left="1342" w:hanging="24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D99833CA">
        <w:start w:val="1"/>
        <w:numFmt w:val="bullet"/>
        <w:lvlText w:val="•"/>
        <w:lvlJc w:val="left"/>
        <w:pPr>
          <w:ind w:left="1562" w:hanging="24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1EA2A32A">
        <w:start w:val="1"/>
        <w:numFmt w:val="bullet"/>
        <w:lvlText w:val="•"/>
        <w:lvlJc w:val="left"/>
        <w:pPr>
          <w:ind w:left="1782" w:hanging="24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FDF40D16">
        <w:start w:val="1"/>
        <w:numFmt w:val="bullet"/>
        <w:lvlText w:val="•"/>
        <w:lvlJc w:val="left"/>
        <w:pPr>
          <w:ind w:left="2002" w:hanging="242"/>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bert LiKamWa">
    <w15:presenceInfo w15:providerId="None" w15:userId="Robert LiKamW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CB7"/>
    <w:rsid w:val="00001BE4"/>
    <w:rsid w:val="00003B70"/>
    <w:rsid w:val="00003E84"/>
    <w:rsid w:val="000057CC"/>
    <w:rsid w:val="00006F9B"/>
    <w:rsid w:val="0000720A"/>
    <w:rsid w:val="000102FB"/>
    <w:rsid w:val="00012147"/>
    <w:rsid w:val="00012256"/>
    <w:rsid w:val="00012C0A"/>
    <w:rsid w:val="00022443"/>
    <w:rsid w:val="00025D08"/>
    <w:rsid w:val="000272DA"/>
    <w:rsid w:val="000276E6"/>
    <w:rsid w:val="000309A3"/>
    <w:rsid w:val="00032963"/>
    <w:rsid w:val="00035C97"/>
    <w:rsid w:val="00036445"/>
    <w:rsid w:val="000369A0"/>
    <w:rsid w:val="0004624D"/>
    <w:rsid w:val="00046631"/>
    <w:rsid w:val="00046A3A"/>
    <w:rsid w:val="00050BE9"/>
    <w:rsid w:val="00050D71"/>
    <w:rsid w:val="000510BA"/>
    <w:rsid w:val="00051912"/>
    <w:rsid w:val="00054248"/>
    <w:rsid w:val="000547C8"/>
    <w:rsid w:val="00054EB9"/>
    <w:rsid w:val="000579CB"/>
    <w:rsid w:val="00063D58"/>
    <w:rsid w:val="00064908"/>
    <w:rsid w:val="00064CF2"/>
    <w:rsid w:val="00065B1C"/>
    <w:rsid w:val="0006781B"/>
    <w:rsid w:val="00067FF6"/>
    <w:rsid w:val="00074340"/>
    <w:rsid w:val="00075DA3"/>
    <w:rsid w:val="00075DA4"/>
    <w:rsid w:val="000855C0"/>
    <w:rsid w:val="0008584B"/>
    <w:rsid w:val="00086874"/>
    <w:rsid w:val="00087AC3"/>
    <w:rsid w:val="00090473"/>
    <w:rsid w:val="000918DB"/>
    <w:rsid w:val="00092D2C"/>
    <w:rsid w:val="000A073F"/>
    <w:rsid w:val="000A0982"/>
    <w:rsid w:val="000A2373"/>
    <w:rsid w:val="000A3197"/>
    <w:rsid w:val="000A756D"/>
    <w:rsid w:val="000B1FBB"/>
    <w:rsid w:val="000B30E0"/>
    <w:rsid w:val="000B37FC"/>
    <w:rsid w:val="000B45D3"/>
    <w:rsid w:val="000B4B29"/>
    <w:rsid w:val="000B5C3F"/>
    <w:rsid w:val="000B7297"/>
    <w:rsid w:val="000B774A"/>
    <w:rsid w:val="000C0D76"/>
    <w:rsid w:val="000C3C8F"/>
    <w:rsid w:val="000C47CA"/>
    <w:rsid w:val="000C5C3B"/>
    <w:rsid w:val="000C61EF"/>
    <w:rsid w:val="000C62C2"/>
    <w:rsid w:val="000C7737"/>
    <w:rsid w:val="000C7AF5"/>
    <w:rsid w:val="000D251A"/>
    <w:rsid w:val="000D2B41"/>
    <w:rsid w:val="000D5C91"/>
    <w:rsid w:val="000D6FE7"/>
    <w:rsid w:val="000D726D"/>
    <w:rsid w:val="000E449B"/>
    <w:rsid w:val="000E5D07"/>
    <w:rsid w:val="000E71C9"/>
    <w:rsid w:val="000E76F6"/>
    <w:rsid w:val="000F052F"/>
    <w:rsid w:val="000F0AF6"/>
    <w:rsid w:val="000F2262"/>
    <w:rsid w:val="000F59E3"/>
    <w:rsid w:val="000F7495"/>
    <w:rsid w:val="000F74B1"/>
    <w:rsid w:val="00100832"/>
    <w:rsid w:val="00100A38"/>
    <w:rsid w:val="00101BEB"/>
    <w:rsid w:val="00101F4D"/>
    <w:rsid w:val="00104B7B"/>
    <w:rsid w:val="001062F3"/>
    <w:rsid w:val="00110232"/>
    <w:rsid w:val="00110B40"/>
    <w:rsid w:val="00113917"/>
    <w:rsid w:val="00114693"/>
    <w:rsid w:val="00115FB8"/>
    <w:rsid w:val="001205FE"/>
    <w:rsid w:val="001218AF"/>
    <w:rsid w:val="001254E6"/>
    <w:rsid w:val="00130B64"/>
    <w:rsid w:val="0013579D"/>
    <w:rsid w:val="001370D5"/>
    <w:rsid w:val="001400EE"/>
    <w:rsid w:val="00145336"/>
    <w:rsid w:val="0014630A"/>
    <w:rsid w:val="001465F6"/>
    <w:rsid w:val="00146824"/>
    <w:rsid w:val="00146B5B"/>
    <w:rsid w:val="00152B34"/>
    <w:rsid w:val="00153898"/>
    <w:rsid w:val="00154EAD"/>
    <w:rsid w:val="00155865"/>
    <w:rsid w:val="001558A2"/>
    <w:rsid w:val="00155BC4"/>
    <w:rsid w:val="00161706"/>
    <w:rsid w:val="0016380A"/>
    <w:rsid w:val="00164A6C"/>
    <w:rsid w:val="0016586E"/>
    <w:rsid w:val="00173309"/>
    <w:rsid w:val="00175A2F"/>
    <w:rsid w:val="00182017"/>
    <w:rsid w:val="00183590"/>
    <w:rsid w:val="001860B7"/>
    <w:rsid w:val="00196910"/>
    <w:rsid w:val="001A13C4"/>
    <w:rsid w:val="001B4F3A"/>
    <w:rsid w:val="001B6A44"/>
    <w:rsid w:val="001B6A5E"/>
    <w:rsid w:val="001B7D46"/>
    <w:rsid w:val="001C0EBA"/>
    <w:rsid w:val="001C2E49"/>
    <w:rsid w:val="001C39AE"/>
    <w:rsid w:val="001C39BC"/>
    <w:rsid w:val="001C72CD"/>
    <w:rsid w:val="001C780A"/>
    <w:rsid w:val="001D0C6B"/>
    <w:rsid w:val="001D132D"/>
    <w:rsid w:val="001D5957"/>
    <w:rsid w:val="001D7A33"/>
    <w:rsid w:val="001E0F46"/>
    <w:rsid w:val="001E2770"/>
    <w:rsid w:val="001E3B26"/>
    <w:rsid w:val="001E4168"/>
    <w:rsid w:val="001E43C4"/>
    <w:rsid w:val="001E4727"/>
    <w:rsid w:val="001E477F"/>
    <w:rsid w:val="001E5671"/>
    <w:rsid w:val="001E7564"/>
    <w:rsid w:val="001F267B"/>
    <w:rsid w:val="001F4A58"/>
    <w:rsid w:val="0020225A"/>
    <w:rsid w:val="00206357"/>
    <w:rsid w:val="00207B0E"/>
    <w:rsid w:val="00210819"/>
    <w:rsid w:val="00210C51"/>
    <w:rsid w:val="002111A2"/>
    <w:rsid w:val="002114EE"/>
    <w:rsid w:val="00213CA5"/>
    <w:rsid w:val="002157AD"/>
    <w:rsid w:val="00221599"/>
    <w:rsid w:val="00221A2D"/>
    <w:rsid w:val="002243A5"/>
    <w:rsid w:val="00232D97"/>
    <w:rsid w:val="00234016"/>
    <w:rsid w:val="00235144"/>
    <w:rsid w:val="002356DF"/>
    <w:rsid w:val="00237C42"/>
    <w:rsid w:val="00242847"/>
    <w:rsid w:val="002441E4"/>
    <w:rsid w:val="0024529D"/>
    <w:rsid w:val="0024542E"/>
    <w:rsid w:val="0025152C"/>
    <w:rsid w:val="00253CB0"/>
    <w:rsid w:val="0026003C"/>
    <w:rsid w:val="00262091"/>
    <w:rsid w:val="002620E6"/>
    <w:rsid w:val="00262767"/>
    <w:rsid w:val="002629B7"/>
    <w:rsid w:val="00263759"/>
    <w:rsid w:val="00267520"/>
    <w:rsid w:val="00270AFA"/>
    <w:rsid w:val="00281587"/>
    <w:rsid w:val="00283590"/>
    <w:rsid w:val="00283845"/>
    <w:rsid w:val="00284E64"/>
    <w:rsid w:val="002852F9"/>
    <w:rsid w:val="002858E8"/>
    <w:rsid w:val="00286C94"/>
    <w:rsid w:val="00291646"/>
    <w:rsid w:val="00295805"/>
    <w:rsid w:val="00295C01"/>
    <w:rsid w:val="002A5D4F"/>
    <w:rsid w:val="002B237D"/>
    <w:rsid w:val="002B3BF5"/>
    <w:rsid w:val="002B6504"/>
    <w:rsid w:val="002B7E93"/>
    <w:rsid w:val="002C0EF4"/>
    <w:rsid w:val="002C1702"/>
    <w:rsid w:val="002C372A"/>
    <w:rsid w:val="002D19B6"/>
    <w:rsid w:val="002D1F4D"/>
    <w:rsid w:val="002D41BA"/>
    <w:rsid w:val="002D5844"/>
    <w:rsid w:val="002D5BD4"/>
    <w:rsid w:val="002D61B7"/>
    <w:rsid w:val="002E0520"/>
    <w:rsid w:val="002E698A"/>
    <w:rsid w:val="002F3287"/>
    <w:rsid w:val="002F344A"/>
    <w:rsid w:val="002F350B"/>
    <w:rsid w:val="0030394A"/>
    <w:rsid w:val="0030777E"/>
    <w:rsid w:val="003077F3"/>
    <w:rsid w:val="00311F1F"/>
    <w:rsid w:val="0031215E"/>
    <w:rsid w:val="00313617"/>
    <w:rsid w:val="00314A06"/>
    <w:rsid w:val="00316543"/>
    <w:rsid w:val="00317A51"/>
    <w:rsid w:val="00324720"/>
    <w:rsid w:val="00326959"/>
    <w:rsid w:val="00331122"/>
    <w:rsid w:val="003357DC"/>
    <w:rsid w:val="0033588C"/>
    <w:rsid w:val="00335F0A"/>
    <w:rsid w:val="003364C9"/>
    <w:rsid w:val="00336C25"/>
    <w:rsid w:val="00337861"/>
    <w:rsid w:val="003409E7"/>
    <w:rsid w:val="00340D28"/>
    <w:rsid w:val="00343A74"/>
    <w:rsid w:val="00345406"/>
    <w:rsid w:val="00352369"/>
    <w:rsid w:val="003523EF"/>
    <w:rsid w:val="00363795"/>
    <w:rsid w:val="00370740"/>
    <w:rsid w:val="0037250B"/>
    <w:rsid w:val="0037327D"/>
    <w:rsid w:val="003737C9"/>
    <w:rsid w:val="00374D7A"/>
    <w:rsid w:val="00376343"/>
    <w:rsid w:val="00381C1E"/>
    <w:rsid w:val="00383652"/>
    <w:rsid w:val="00383E0D"/>
    <w:rsid w:val="003866F2"/>
    <w:rsid w:val="00386C79"/>
    <w:rsid w:val="00390F02"/>
    <w:rsid w:val="0039218D"/>
    <w:rsid w:val="00392DEE"/>
    <w:rsid w:val="003935B5"/>
    <w:rsid w:val="00393B6D"/>
    <w:rsid w:val="00397435"/>
    <w:rsid w:val="003A0EA5"/>
    <w:rsid w:val="003A1E55"/>
    <w:rsid w:val="003A3FC7"/>
    <w:rsid w:val="003A6D67"/>
    <w:rsid w:val="003A781B"/>
    <w:rsid w:val="003A7A35"/>
    <w:rsid w:val="003B318C"/>
    <w:rsid w:val="003B35A3"/>
    <w:rsid w:val="003B381D"/>
    <w:rsid w:val="003B532F"/>
    <w:rsid w:val="003B64F6"/>
    <w:rsid w:val="003B6813"/>
    <w:rsid w:val="003B70F3"/>
    <w:rsid w:val="003C026C"/>
    <w:rsid w:val="003C4D40"/>
    <w:rsid w:val="003C6A59"/>
    <w:rsid w:val="003D54C2"/>
    <w:rsid w:val="003D66FF"/>
    <w:rsid w:val="003E1927"/>
    <w:rsid w:val="003E1EDC"/>
    <w:rsid w:val="003E2077"/>
    <w:rsid w:val="003E2C63"/>
    <w:rsid w:val="003E3B78"/>
    <w:rsid w:val="003E7F45"/>
    <w:rsid w:val="003F09D9"/>
    <w:rsid w:val="003F1180"/>
    <w:rsid w:val="003F7B22"/>
    <w:rsid w:val="003F7CE6"/>
    <w:rsid w:val="00403BC9"/>
    <w:rsid w:val="00403EB9"/>
    <w:rsid w:val="004075BB"/>
    <w:rsid w:val="00410A34"/>
    <w:rsid w:val="004119DC"/>
    <w:rsid w:val="00414ED4"/>
    <w:rsid w:val="004157D0"/>
    <w:rsid w:val="00421C87"/>
    <w:rsid w:val="00423913"/>
    <w:rsid w:val="00424DF2"/>
    <w:rsid w:val="00427A09"/>
    <w:rsid w:val="00430EF0"/>
    <w:rsid w:val="00435AA4"/>
    <w:rsid w:val="0044143D"/>
    <w:rsid w:val="00441CAD"/>
    <w:rsid w:val="0044301B"/>
    <w:rsid w:val="00443785"/>
    <w:rsid w:val="0044451C"/>
    <w:rsid w:val="00446BE2"/>
    <w:rsid w:val="00447643"/>
    <w:rsid w:val="00452396"/>
    <w:rsid w:val="00455446"/>
    <w:rsid w:val="00455836"/>
    <w:rsid w:val="004568A1"/>
    <w:rsid w:val="0046091A"/>
    <w:rsid w:val="00460D58"/>
    <w:rsid w:val="00463E2D"/>
    <w:rsid w:val="004674A6"/>
    <w:rsid w:val="0047050A"/>
    <w:rsid w:val="00471D4C"/>
    <w:rsid w:val="00472C9D"/>
    <w:rsid w:val="0047300C"/>
    <w:rsid w:val="00480567"/>
    <w:rsid w:val="00483913"/>
    <w:rsid w:val="0048517E"/>
    <w:rsid w:val="00491514"/>
    <w:rsid w:val="004921A3"/>
    <w:rsid w:val="00495588"/>
    <w:rsid w:val="004A203D"/>
    <w:rsid w:val="004A212B"/>
    <w:rsid w:val="004A357F"/>
    <w:rsid w:val="004A4E9F"/>
    <w:rsid w:val="004B043B"/>
    <w:rsid w:val="004B0D63"/>
    <w:rsid w:val="004B314D"/>
    <w:rsid w:val="004B466C"/>
    <w:rsid w:val="004B5CE7"/>
    <w:rsid w:val="004B7859"/>
    <w:rsid w:val="004B7FFD"/>
    <w:rsid w:val="004C0B05"/>
    <w:rsid w:val="004C3604"/>
    <w:rsid w:val="004C6491"/>
    <w:rsid w:val="004C7042"/>
    <w:rsid w:val="004D581F"/>
    <w:rsid w:val="004D5B20"/>
    <w:rsid w:val="004D669D"/>
    <w:rsid w:val="004D6ED9"/>
    <w:rsid w:val="004E3CF1"/>
    <w:rsid w:val="004E65F6"/>
    <w:rsid w:val="004F0E29"/>
    <w:rsid w:val="004F17CA"/>
    <w:rsid w:val="004F1CB3"/>
    <w:rsid w:val="004F222D"/>
    <w:rsid w:val="004F22B7"/>
    <w:rsid w:val="004F262E"/>
    <w:rsid w:val="004F591A"/>
    <w:rsid w:val="004F6464"/>
    <w:rsid w:val="004F74EB"/>
    <w:rsid w:val="00504D7B"/>
    <w:rsid w:val="00506ECA"/>
    <w:rsid w:val="005104DF"/>
    <w:rsid w:val="005110F8"/>
    <w:rsid w:val="0051323A"/>
    <w:rsid w:val="00513E41"/>
    <w:rsid w:val="005163C9"/>
    <w:rsid w:val="0051680B"/>
    <w:rsid w:val="005216F1"/>
    <w:rsid w:val="005305D4"/>
    <w:rsid w:val="00532ACE"/>
    <w:rsid w:val="00532FA2"/>
    <w:rsid w:val="00533F95"/>
    <w:rsid w:val="00534176"/>
    <w:rsid w:val="00542F47"/>
    <w:rsid w:val="005433C9"/>
    <w:rsid w:val="00544A1A"/>
    <w:rsid w:val="00544B50"/>
    <w:rsid w:val="00546E0C"/>
    <w:rsid w:val="00547892"/>
    <w:rsid w:val="00547EFE"/>
    <w:rsid w:val="00552D50"/>
    <w:rsid w:val="00552F5B"/>
    <w:rsid w:val="0055374B"/>
    <w:rsid w:val="00553F26"/>
    <w:rsid w:val="005540BF"/>
    <w:rsid w:val="005568A1"/>
    <w:rsid w:val="00560528"/>
    <w:rsid w:val="0056352B"/>
    <w:rsid w:val="00566457"/>
    <w:rsid w:val="00566669"/>
    <w:rsid w:val="00567C6B"/>
    <w:rsid w:val="00573C28"/>
    <w:rsid w:val="00574D84"/>
    <w:rsid w:val="00574F05"/>
    <w:rsid w:val="00580CC5"/>
    <w:rsid w:val="00582A85"/>
    <w:rsid w:val="005836DC"/>
    <w:rsid w:val="00586926"/>
    <w:rsid w:val="00591359"/>
    <w:rsid w:val="00591F10"/>
    <w:rsid w:val="00594E23"/>
    <w:rsid w:val="005A27B1"/>
    <w:rsid w:val="005A2B5E"/>
    <w:rsid w:val="005A7BE4"/>
    <w:rsid w:val="005A7D3B"/>
    <w:rsid w:val="005B1A8D"/>
    <w:rsid w:val="005B40C9"/>
    <w:rsid w:val="005B707B"/>
    <w:rsid w:val="005B79C5"/>
    <w:rsid w:val="005C26BE"/>
    <w:rsid w:val="005C5429"/>
    <w:rsid w:val="005C5619"/>
    <w:rsid w:val="005C7EA4"/>
    <w:rsid w:val="005D0D35"/>
    <w:rsid w:val="005D2CFF"/>
    <w:rsid w:val="005D35D0"/>
    <w:rsid w:val="005D77D2"/>
    <w:rsid w:val="005E0174"/>
    <w:rsid w:val="005E0B00"/>
    <w:rsid w:val="005E191C"/>
    <w:rsid w:val="005E586B"/>
    <w:rsid w:val="005E599B"/>
    <w:rsid w:val="005E7524"/>
    <w:rsid w:val="005E7D96"/>
    <w:rsid w:val="005F116D"/>
    <w:rsid w:val="005F1A40"/>
    <w:rsid w:val="005F1FF4"/>
    <w:rsid w:val="005F2973"/>
    <w:rsid w:val="005F3718"/>
    <w:rsid w:val="005F4D4D"/>
    <w:rsid w:val="005F5933"/>
    <w:rsid w:val="00600E47"/>
    <w:rsid w:val="00601752"/>
    <w:rsid w:val="00605205"/>
    <w:rsid w:val="00613B68"/>
    <w:rsid w:val="00616D82"/>
    <w:rsid w:val="00617D9C"/>
    <w:rsid w:val="00630737"/>
    <w:rsid w:val="00632BCA"/>
    <w:rsid w:val="00634583"/>
    <w:rsid w:val="006345B1"/>
    <w:rsid w:val="0063556F"/>
    <w:rsid w:val="006372CD"/>
    <w:rsid w:val="006431F6"/>
    <w:rsid w:val="006464CA"/>
    <w:rsid w:val="0064675C"/>
    <w:rsid w:val="00647E70"/>
    <w:rsid w:val="006518B3"/>
    <w:rsid w:val="0065236D"/>
    <w:rsid w:val="006539E6"/>
    <w:rsid w:val="00654353"/>
    <w:rsid w:val="0065579C"/>
    <w:rsid w:val="006572D6"/>
    <w:rsid w:val="00660168"/>
    <w:rsid w:val="00665506"/>
    <w:rsid w:val="00667E16"/>
    <w:rsid w:val="006735BB"/>
    <w:rsid w:val="006735DA"/>
    <w:rsid w:val="00673D2E"/>
    <w:rsid w:val="0067454A"/>
    <w:rsid w:val="00677DC7"/>
    <w:rsid w:val="006815D7"/>
    <w:rsid w:val="0068330A"/>
    <w:rsid w:val="0068478C"/>
    <w:rsid w:val="00687862"/>
    <w:rsid w:val="00687B8C"/>
    <w:rsid w:val="00691885"/>
    <w:rsid w:val="006921C5"/>
    <w:rsid w:val="0069294D"/>
    <w:rsid w:val="00694876"/>
    <w:rsid w:val="006963FD"/>
    <w:rsid w:val="00696642"/>
    <w:rsid w:val="00696FB5"/>
    <w:rsid w:val="00697009"/>
    <w:rsid w:val="0069704A"/>
    <w:rsid w:val="00697A07"/>
    <w:rsid w:val="006A0092"/>
    <w:rsid w:val="006A0E20"/>
    <w:rsid w:val="006A65BF"/>
    <w:rsid w:val="006A67BC"/>
    <w:rsid w:val="006B0138"/>
    <w:rsid w:val="006B301D"/>
    <w:rsid w:val="006B5730"/>
    <w:rsid w:val="006B69B0"/>
    <w:rsid w:val="006B779E"/>
    <w:rsid w:val="006C2928"/>
    <w:rsid w:val="006D0B5F"/>
    <w:rsid w:val="006D4556"/>
    <w:rsid w:val="006D4A6E"/>
    <w:rsid w:val="006D7F1F"/>
    <w:rsid w:val="006E0323"/>
    <w:rsid w:val="006E16A2"/>
    <w:rsid w:val="006E2B92"/>
    <w:rsid w:val="006E4A42"/>
    <w:rsid w:val="006F0598"/>
    <w:rsid w:val="006F48C2"/>
    <w:rsid w:val="00701A6E"/>
    <w:rsid w:val="007023EA"/>
    <w:rsid w:val="00703DE5"/>
    <w:rsid w:val="00704630"/>
    <w:rsid w:val="007132D7"/>
    <w:rsid w:val="00713BA1"/>
    <w:rsid w:val="0072098D"/>
    <w:rsid w:val="00720AD1"/>
    <w:rsid w:val="00725577"/>
    <w:rsid w:val="00725ADB"/>
    <w:rsid w:val="00725C66"/>
    <w:rsid w:val="007262CB"/>
    <w:rsid w:val="00736255"/>
    <w:rsid w:val="00736A01"/>
    <w:rsid w:val="0074281B"/>
    <w:rsid w:val="00742B1D"/>
    <w:rsid w:val="00745889"/>
    <w:rsid w:val="007458FE"/>
    <w:rsid w:val="00746343"/>
    <w:rsid w:val="00746F32"/>
    <w:rsid w:val="0075072F"/>
    <w:rsid w:val="007507A2"/>
    <w:rsid w:val="00753251"/>
    <w:rsid w:val="0075382B"/>
    <w:rsid w:val="00755849"/>
    <w:rsid w:val="00760C5B"/>
    <w:rsid w:val="00765F0D"/>
    <w:rsid w:val="00770956"/>
    <w:rsid w:val="0077332A"/>
    <w:rsid w:val="00774DC9"/>
    <w:rsid w:val="00775A79"/>
    <w:rsid w:val="0078041A"/>
    <w:rsid w:val="00783DFC"/>
    <w:rsid w:val="0079003B"/>
    <w:rsid w:val="00791251"/>
    <w:rsid w:val="007918A7"/>
    <w:rsid w:val="00791B11"/>
    <w:rsid w:val="007A0137"/>
    <w:rsid w:val="007A3F84"/>
    <w:rsid w:val="007A5653"/>
    <w:rsid w:val="007B0E81"/>
    <w:rsid w:val="007B1568"/>
    <w:rsid w:val="007B267D"/>
    <w:rsid w:val="007B2815"/>
    <w:rsid w:val="007B3E94"/>
    <w:rsid w:val="007B476C"/>
    <w:rsid w:val="007C2130"/>
    <w:rsid w:val="007C282B"/>
    <w:rsid w:val="007C47D3"/>
    <w:rsid w:val="007C68B3"/>
    <w:rsid w:val="007D00EB"/>
    <w:rsid w:val="007D24F7"/>
    <w:rsid w:val="007D2B49"/>
    <w:rsid w:val="007D3CF3"/>
    <w:rsid w:val="007D5CB7"/>
    <w:rsid w:val="007D6ED4"/>
    <w:rsid w:val="007D79CD"/>
    <w:rsid w:val="007E2C6F"/>
    <w:rsid w:val="007E4270"/>
    <w:rsid w:val="007E7243"/>
    <w:rsid w:val="007F1D43"/>
    <w:rsid w:val="007F3261"/>
    <w:rsid w:val="007F6AA6"/>
    <w:rsid w:val="007F7A45"/>
    <w:rsid w:val="008009F0"/>
    <w:rsid w:val="00801292"/>
    <w:rsid w:val="00811977"/>
    <w:rsid w:val="008127D1"/>
    <w:rsid w:val="008135D8"/>
    <w:rsid w:val="00813D9D"/>
    <w:rsid w:val="00813E6C"/>
    <w:rsid w:val="008146D7"/>
    <w:rsid w:val="00815461"/>
    <w:rsid w:val="0081593E"/>
    <w:rsid w:val="0082035E"/>
    <w:rsid w:val="00822066"/>
    <w:rsid w:val="00825481"/>
    <w:rsid w:val="0082622F"/>
    <w:rsid w:val="00826548"/>
    <w:rsid w:val="008352C2"/>
    <w:rsid w:val="00840730"/>
    <w:rsid w:val="00840CC5"/>
    <w:rsid w:val="00843D84"/>
    <w:rsid w:val="008446CD"/>
    <w:rsid w:val="008463D3"/>
    <w:rsid w:val="0085197E"/>
    <w:rsid w:val="00855DF9"/>
    <w:rsid w:val="00860DA0"/>
    <w:rsid w:val="0086179A"/>
    <w:rsid w:val="00863CB3"/>
    <w:rsid w:val="00863CBD"/>
    <w:rsid w:val="0086459E"/>
    <w:rsid w:val="00865189"/>
    <w:rsid w:val="008667F2"/>
    <w:rsid w:val="00870BDF"/>
    <w:rsid w:val="00870F47"/>
    <w:rsid w:val="008734B6"/>
    <w:rsid w:val="0087658D"/>
    <w:rsid w:val="00880E5A"/>
    <w:rsid w:val="00887691"/>
    <w:rsid w:val="00892B0C"/>
    <w:rsid w:val="00895610"/>
    <w:rsid w:val="008965B4"/>
    <w:rsid w:val="00897A67"/>
    <w:rsid w:val="008A337F"/>
    <w:rsid w:val="008A4D3C"/>
    <w:rsid w:val="008A5257"/>
    <w:rsid w:val="008A6596"/>
    <w:rsid w:val="008B28AB"/>
    <w:rsid w:val="008B537F"/>
    <w:rsid w:val="008B7B32"/>
    <w:rsid w:val="008C33A3"/>
    <w:rsid w:val="008C3951"/>
    <w:rsid w:val="008C4995"/>
    <w:rsid w:val="008C71C3"/>
    <w:rsid w:val="008D069A"/>
    <w:rsid w:val="008D3EB9"/>
    <w:rsid w:val="008D4A27"/>
    <w:rsid w:val="008D7FB2"/>
    <w:rsid w:val="008E47A8"/>
    <w:rsid w:val="008E50C8"/>
    <w:rsid w:val="008E6BA7"/>
    <w:rsid w:val="008E73F3"/>
    <w:rsid w:val="008F1D82"/>
    <w:rsid w:val="008F1EA1"/>
    <w:rsid w:val="008F25A5"/>
    <w:rsid w:val="008F2635"/>
    <w:rsid w:val="008F5DD9"/>
    <w:rsid w:val="009026A1"/>
    <w:rsid w:val="0090661E"/>
    <w:rsid w:val="009072A2"/>
    <w:rsid w:val="009076AC"/>
    <w:rsid w:val="00913611"/>
    <w:rsid w:val="00913D3E"/>
    <w:rsid w:val="00914919"/>
    <w:rsid w:val="00920AFE"/>
    <w:rsid w:val="00923D8A"/>
    <w:rsid w:val="00923E2D"/>
    <w:rsid w:val="009255C1"/>
    <w:rsid w:val="00930219"/>
    <w:rsid w:val="0093083C"/>
    <w:rsid w:val="009357EB"/>
    <w:rsid w:val="00937269"/>
    <w:rsid w:val="009374B1"/>
    <w:rsid w:val="00937867"/>
    <w:rsid w:val="00937A83"/>
    <w:rsid w:val="00940D51"/>
    <w:rsid w:val="0094101A"/>
    <w:rsid w:val="00942AB1"/>
    <w:rsid w:val="00943942"/>
    <w:rsid w:val="00945684"/>
    <w:rsid w:val="00950249"/>
    <w:rsid w:val="0095347A"/>
    <w:rsid w:val="00955972"/>
    <w:rsid w:val="009561CB"/>
    <w:rsid w:val="00956FDC"/>
    <w:rsid w:val="00957503"/>
    <w:rsid w:val="009628CA"/>
    <w:rsid w:val="0096588A"/>
    <w:rsid w:val="00966C19"/>
    <w:rsid w:val="00970592"/>
    <w:rsid w:val="00974231"/>
    <w:rsid w:val="00974C1C"/>
    <w:rsid w:val="009759C1"/>
    <w:rsid w:val="00977E32"/>
    <w:rsid w:val="00984978"/>
    <w:rsid w:val="0098677E"/>
    <w:rsid w:val="00991BCE"/>
    <w:rsid w:val="00992374"/>
    <w:rsid w:val="00993361"/>
    <w:rsid w:val="00993452"/>
    <w:rsid w:val="00994E42"/>
    <w:rsid w:val="009959E7"/>
    <w:rsid w:val="009970A0"/>
    <w:rsid w:val="009A19B5"/>
    <w:rsid w:val="009A2C98"/>
    <w:rsid w:val="009B020A"/>
    <w:rsid w:val="009B29CA"/>
    <w:rsid w:val="009B3E3F"/>
    <w:rsid w:val="009B4769"/>
    <w:rsid w:val="009B4A50"/>
    <w:rsid w:val="009B4AD8"/>
    <w:rsid w:val="009C1030"/>
    <w:rsid w:val="009C2014"/>
    <w:rsid w:val="009C3230"/>
    <w:rsid w:val="009C3F95"/>
    <w:rsid w:val="009C63A3"/>
    <w:rsid w:val="009C6768"/>
    <w:rsid w:val="009D157F"/>
    <w:rsid w:val="009D2703"/>
    <w:rsid w:val="009D30E1"/>
    <w:rsid w:val="009D3C1D"/>
    <w:rsid w:val="009D4B29"/>
    <w:rsid w:val="009D6D65"/>
    <w:rsid w:val="009D6E9D"/>
    <w:rsid w:val="009D708D"/>
    <w:rsid w:val="009F1469"/>
    <w:rsid w:val="009F1E98"/>
    <w:rsid w:val="009F2258"/>
    <w:rsid w:val="009F45AE"/>
    <w:rsid w:val="00A00EB4"/>
    <w:rsid w:val="00A01E74"/>
    <w:rsid w:val="00A035A5"/>
    <w:rsid w:val="00A06BEB"/>
    <w:rsid w:val="00A14C72"/>
    <w:rsid w:val="00A1686F"/>
    <w:rsid w:val="00A17806"/>
    <w:rsid w:val="00A17B14"/>
    <w:rsid w:val="00A21740"/>
    <w:rsid w:val="00A229E5"/>
    <w:rsid w:val="00A3186C"/>
    <w:rsid w:val="00A32F93"/>
    <w:rsid w:val="00A35AE2"/>
    <w:rsid w:val="00A35EF5"/>
    <w:rsid w:val="00A36A4F"/>
    <w:rsid w:val="00A372A2"/>
    <w:rsid w:val="00A377DD"/>
    <w:rsid w:val="00A42B2E"/>
    <w:rsid w:val="00A4374A"/>
    <w:rsid w:val="00A479D4"/>
    <w:rsid w:val="00A504AA"/>
    <w:rsid w:val="00A51F9E"/>
    <w:rsid w:val="00A53014"/>
    <w:rsid w:val="00A54050"/>
    <w:rsid w:val="00A556E7"/>
    <w:rsid w:val="00A56293"/>
    <w:rsid w:val="00A60FAC"/>
    <w:rsid w:val="00A61E02"/>
    <w:rsid w:val="00A62B6D"/>
    <w:rsid w:val="00A763CB"/>
    <w:rsid w:val="00A81785"/>
    <w:rsid w:val="00A82905"/>
    <w:rsid w:val="00A841B7"/>
    <w:rsid w:val="00A84D40"/>
    <w:rsid w:val="00A84E5E"/>
    <w:rsid w:val="00A85777"/>
    <w:rsid w:val="00A86D15"/>
    <w:rsid w:val="00A900D7"/>
    <w:rsid w:val="00A90AC7"/>
    <w:rsid w:val="00A91E5E"/>
    <w:rsid w:val="00A926F8"/>
    <w:rsid w:val="00A9413E"/>
    <w:rsid w:val="00A94E55"/>
    <w:rsid w:val="00A96795"/>
    <w:rsid w:val="00A9726C"/>
    <w:rsid w:val="00AA0656"/>
    <w:rsid w:val="00AA06E8"/>
    <w:rsid w:val="00AA0BE1"/>
    <w:rsid w:val="00AA2877"/>
    <w:rsid w:val="00AA351F"/>
    <w:rsid w:val="00AA784F"/>
    <w:rsid w:val="00AA789B"/>
    <w:rsid w:val="00AB1EC6"/>
    <w:rsid w:val="00AB6222"/>
    <w:rsid w:val="00AB65B1"/>
    <w:rsid w:val="00AC02AD"/>
    <w:rsid w:val="00AC08F0"/>
    <w:rsid w:val="00AC1075"/>
    <w:rsid w:val="00AC25AA"/>
    <w:rsid w:val="00AC5B8C"/>
    <w:rsid w:val="00AC7366"/>
    <w:rsid w:val="00AC7551"/>
    <w:rsid w:val="00AC76AB"/>
    <w:rsid w:val="00AD15D0"/>
    <w:rsid w:val="00AD49DE"/>
    <w:rsid w:val="00AD605C"/>
    <w:rsid w:val="00AD7F55"/>
    <w:rsid w:val="00AF0A75"/>
    <w:rsid w:val="00AF0E3F"/>
    <w:rsid w:val="00AF667F"/>
    <w:rsid w:val="00B00E70"/>
    <w:rsid w:val="00B01EE9"/>
    <w:rsid w:val="00B0353E"/>
    <w:rsid w:val="00B03793"/>
    <w:rsid w:val="00B0504F"/>
    <w:rsid w:val="00B07705"/>
    <w:rsid w:val="00B100C1"/>
    <w:rsid w:val="00B111A9"/>
    <w:rsid w:val="00B113E9"/>
    <w:rsid w:val="00B1153F"/>
    <w:rsid w:val="00B15B0A"/>
    <w:rsid w:val="00B15FAB"/>
    <w:rsid w:val="00B16627"/>
    <w:rsid w:val="00B17B92"/>
    <w:rsid w:val="00B20B0F"/>
    <w:rsid w:val="00B240FB"/>
    <w:rsid w:val="00B26669"/>
    <w:rsid w:val="00B30096"/>
    <w:rsid w:val="00B31E6A"/>
    <w:rsid w:val="00B33AAD"/>
    <w:rsid w:val="00B34349"/>
    <w:rsid w:val="00B34A5A"/>
    <w:rsid w:val="00B40EF4"/>
    <w:rsid w:val="00B42C86"/>
    <w:rsid w:val="00B45251"/>
    <w:rsid w:val="00B45905"/>
    <w:rsid w:val="00B50D23"/>
    <w:rsid w:val="00B50D39"/>
    <w:rsid w:val="00B51488"/>
    <w:rsid w:val="00B5650C"/>
    <w:rsid w:val="00B56DAE"/>
    <w:rsid w:val="00B57E9E"/>
    <w:rsid w:val="00B60822"/>
    <w:rsid w:val="00B6145F"/>
    <w:rsid w:val="00B621A0"/>
    <w:rsid w:val="00B62207"/>
    <w:rsid w:val="00B62861"/>
    <w:rsid w:val="00B64F93"/>
    <w:rsid w:val="00B654CB"/>
    <w:rsid w:val="00B65DAB"/>
    <w:rsid w:val="00B727B9"/>
    <w:rsid w:val="00B74074"/>
    <w:rsid w:val="00B743D0"/>
    <w:rsid w:val="00B74D00"/>
    <w:rsid w:val="00B75A1A"/>
    <w:rsid w:val="00B8073E"/>
    <w:rsid w:val="00B80F8E"/>
    <w:rsid w:val="00B836D1"/>
    <w:rsid w:val="00B85816"/>
    <w:rsid w:val="00B87250"/>
    <w:rsid w:val="00B9176B"/>
    <w:rsid w:val="00B92D8F"/>
    <w:rsid w:val="00B95C7E"/>
    <w:rsid w:val="00B9678E"/>
    <w:rsid w:val="00B96D7C"/>
    <w:rsid w:val="00BA108E"/>
    <w:rsid w:val="00BA3AD9"/>
    <w:rsid w:val="00BA578B"/>
    <w:rsid w:val="00BB1A9E"/>
    <w:rsid w:val="00BB2A24"/>
    <w:rsid w:val="00BB4AFF"/>
    <w:rsid w:val="00BB60B2"/>
    <w:rsid w:val="00BB6414"/>
    <w:rsid w:val="00BB6FFD"/>
    <w:rsid w:val="00BC071C"/>
    <w:rsid w:val="00BC1F58"/>
    <w:rsid w:val="00BC2440"/>
    <w:rsid w:val="00BC2720"/>
    <w:rsid w:val="00BC3AE0"/>
    <w:rsid w:val="00BC455B"/>
    <w:rsid w:val="00BC49A0"/>
    <w:rsid w:val="00BC5571"/>
    <w:rsid w:val="00BC5641"/>
    <w:rsid w:val="00BD4760"/>
    <w:rsid w:val="00BD47D5"/>
    <w:rsid w:val="00BD4E96"/>
    <w:rsid w:val="00BE023F"/>
    <w:rsid w:val="00BE0F19"/>
    <w:rsid w:val="00BE10B1"/>
    <w:rsid w:val="00BE2060"/>
    <w:rsid w:val="00BE4907"/>
    <w:rsid w:val="00BF039D"/>
    <w:rsid w:val="00BF1EE8"/>
    <w:rsid w:val="00BF263C"/>
    <w:rsid w:val="00BF3671"/>
    <w:rsid w:val="00BF4F60"/>
    <w:rsid w:val="00BF549C"/>
    <w:rsid w:val="00BF72DC"/>
    <w:rsid w:val="00C004C8"/>
    <w:rsid w:val="00C13442"/>
    <w:rsid w:val="00C14B51"/>
    <w:rsid w:val="00C20C70"/>
    <w:rsid w:val="00C21416"/>
    <w:rsid w:val="00C21EF1"/>
    <w:rsid w:val="00C23E17"/>
    <w:rsid w:val="00C25005"/>
    <w:rsid w:val="00C270E8"/>
    <w:rsid w:val="00C30688"/>
    <w:rsid w:val="00C30709"/>
    <w:rsid w:val="00C3264E"/>
    <w:rsid w:val="00C35BF6"/>
    <w:rsid w:val="00C3693F"/>
    <w:rsid w:val="00C37C34"/>
    <w:rsid w:val="00C401E9"/>
    <w:rsid w:val="00C403F5"/>
    <w:rsid w:val="00C40FF0"/>
    <w:rsid w:val="00C42456"/>
    <w:rsid w:val="00C42503"/>
    <w:rsid w:val="00C46321"/>
    <w:rsid w:val="00C47582"/>
    <w:rsid w:val="00C5041B"/>
    <w:rsid w:val="00C5076C"/>
    <w:rsid w:val="00C5111E"/>
    <w:rsid w:val="00C51436"/>
    <w:rsid w:val="00C51A52"/>
    <w:rsid w:val="00C52BB3"/>
    <w:rsid w:val="00C552D4"/>
    <w:rsid w:val="00C578B6"/>
    <w:rsid w:val="00C610BB"/>
    <w:rsid w:val="00C63DAE"/>
    <w:rsid w:val="00C718F2"/>
    <w:rsid w:val="00C80153"/>
    <w:rsid w:val="00C81C0E"/>
    <w:rsid w:val="00C84B52"/>
    <w:rsid w:val="00C8563D"/>
    <w:rsid w:val="00C858B2"/>
    <w:rsid w:val="00C873BA"/>
    <w:rsid w:val="00C90ABF"/>
    <w:rsid w:val="00C90F01"/>
    <w:rsid w:val="00C9366A"/>
    <w:rsid w:val="00C945D0"/>
    <w:rsid w:val="00C97791"/>
    <w:rsid w:val="00C97F41"/>
    <w:rsid w:val="00CA2001"/>
    <w:rsid w:val="00CA2FB1"/>
    <w:rsid w:val="00CA3240"/>
    <w:rsid w:val="00CA6EB5"/>
    <w:rsid w:val="00CB0E41"/>
    <w:rsid w:val="00CB16D8"/>
    <w:rsid w:val="00CB1A33"/>
    <w:rsid w:val="00CB2937"/>
    <w:rsid w:val="00CB3F10"/>
    <w:rsid w:val="00CB61BE"/>
    <w:rsid w:val="00CC059A"/>
    <w:rsid w:val="00CC178C"/>
    <w:rsid w:val="00CC1E88"/>
    <w:rsid w:val="00CC248A"/>
    <w:rsid w:val="00CC4B1C"/>
    <w:rsid w:val="00CC649F"/>
    <w:rsid w:val="00CC7481"/>
    <w:rsid w:val="00CC7CF8"/>
    <w:rsid w:val="00CD0A7B"/>
    <w:rsid w:val="00CD10CF"/>
    <w:rsid w:val="00CD32E5"/>
    <w:rsid w:val="00CD3361"/>
    <w:rsid w:val="00CD4DC0"/>
    <w:rsid w:val="00CD59E9"/>
    <w:rsid w:val="00CD65FA"/>
    <w:rsid w:val="00CE446A"/>
    <w:rsid w:val="00CE5105"/>
    <w:rsid w:val="00CE68B1"/>
    <w:rsid w:val="00CE7A2A"/>
    <w:rsid w:val="00CF0226"/>
    <w:rsid w:val="00CF2ABB"/>
    <w:rsid w:val="00CF2CAD"/>
    <w:rsid w:val="00CF4D1D"/>
    <w:rsid w:val="00CF5BCD"/>
    <w:rsid w:val="00CF7B42"/>
    <w:rsid w:val="00D03176"/>
    <w:rsid w:val="00D03DEB"/>
    <w:rsid w:val="00D05283"/>
    <w:rsid w:val="00D05686"/>
    <w:rsid w:val="00D0588F"/>
    <w:rsid w:val="00D11783"/>
    <w:rsid w:val="00D13E21"/>
    <w:rsid w:val="00D15AE6"/>
    <w:rsid w:val="00D23E8C"/>
    <w:rsid w:val="00D2537E"/>
    <w:rsid w:val="00D25D01"/>
    <w:rsid w:val="00D2716F"/>
    <w:rsid w:val="00D27501"/>
    <w:rsid w:val="00D318D9"/>
    <w:rsid w:val="00D333D0"/>
    <w:rsid w:val="00D33F7D"/>
    <w:rsid w:val="00D37113"/>
    <w:rsid w:val="00D4016B"/>
    <w:rsid w:val="00D41D61"/>
    <w:rsid w:val="00D47911"/>
    <w:rsid w:val="00D53897"/>
    <w:rsid w:val="00D54D3B"/>
    <w:rsid w:val="00D56303"/>
    <w:rsid w:val="00D6226F"/>
    <w:rsid w:val="00D6686E"/>
    <w:rsid w:val="00D703C7"/>
    <w:rsid w:val="00D71E47"/>
    <w:rsid w:val="00D72282"/>
    <w:rsid w:val="00D729D9"/>
    <w:rsid w:val="00D732EF"/>
    <w:rsid w:val="00D76268"/>
    <w:rsid w:val="00D820B1"/>
    <w:rsid w:val="00D82B90"/>
    <w:rsid w:val="00D853A5"/>
    <w:rsid w:val="00D85BA3"/>
    <w:rsid w:val="00D91B75"/>
    <w:rsid w:val="00D93734"/>
    <w:rsid w:val="00D94296"/>
    <w:rsid w:val="00DA0335"/>
    <w:rsid w:val="00DA060A"/>
    <w:rsid w:val="00DA76B8"/>
    <w:rsid w:val="00DB0508"/>
    <w:rsid w:val="00DB1CF6"/>
    <w:rsid w:val="00DB5029"/>
    <w:rsid w:val="00DB74C0"/>
    <w:rsid w:val="00DC1A1E"/>
    <w:rsid w:val="00DC21D2"/>
    <w:rsid w:val="00DC69C3"/>
    <w:rsid w:val="00DD08D8"/>
    <w:rsid w:val="00DD17E6"/>
    <w:rsid w:val="00DD407C"/>
    <w:rsid w:val="00DD5AAB"/>
    <w:rsid w:val="00DD7887"/>
    <w:rsid w:val="00DE0A90"/>
    <w:rsid w:val="00DE4B28"/>
    <w:rsid w:val="00DE4DA0"/>
    <w:rsid w:val="00DE683F"/>
    <w:rsid w:val="00DE68FB"/>
    <w:rsid w:val="00DF1451"/>
    <w:rsid w:val="00E025DD"/>
    <w:rsid w:val="00E06CDE"/>
    <w:rsid w:val="00E10CAB"/>
    <w:rsid w:val="00E1124D"/>
    <w:rsid w:val="00E13133"/>
    <w:rsid w:val="00E1591F"/>
    <w:rsid w:val="00E177F6"/>
    <w:rsid w:val="00E21580"/>
    <w:rsid w:val="00E25684"/>
    <w:rsid w:val="00E26A79"/>
    <w:rsid w:val="00E27738"/>
    <w:rsid w:val="00E30C88"/>
    <w:rsid w:val="00E32279"/>
    <w:rsid w:val="00E32DAA"/>
    <w:rsid w:val="00E35FC7"/>
    <w:rsid w:val="00E3685D"/>
    <w:rsid w:val="00E37289"/>
    <w:rsid w:val="00E4035B"/>
    <w:rsid w:val="00E40647"/>
    <w:rsid w:val="00E40658"/>
    <w:rsid w:val="00E44169"/>
    <w:rsid w:val="00E46423"/>
    <w:rsid w:val="00E47A52"/>
    <w:rsid w:val="00E47D7C"/>
    <w:rsid w:val="00E54395"/>
    <w:rsid w:val="00E54B5D"/>
    <w:rsid w:val="00E54D00"/>
    <w:rsid w:val="00E5581E"/>
    <w:rsid w:val="00E56077"/>
    <w:rsid w:val="00E56FCE"/>
    <w:rsid w:val="00E5717A"/>
    <w:rsid w:val="00E60660"/>
    <w:rsid w:val="00E63DDE"/>
    <w:rsid w:val="00E6542C"/>
    <w:rsid w:val="00E716D8"/>
    <w:rsid w:val="00E72BFF"/>
    <w:rsid w:val="00E8083E"/>
    <w:rsid w:val="00E91D05"/>
    <w:rsid w:val="00E91EC2"/>
    <w:rsid w:val="00E9496F"/>
    <w:rsid w:val="00EA6A14"/>
    <w:rsid w:val="00EB3487"/>
    <w:rsid w:val="00EC2FF7"/>
    <w:rsid w:val="00ED131B"/>
    <w:rsid w:val="00ED1DDA"/>
    <w:rsid w:val="00ED22E9"/>
    <w:rsid w:val="00ED65B0"/>
    <w:rsid w:val="00EE00ED"/>
    <w:rsid w:val="00EE1BE6"/>
    <w:rsid w:val="00EE47CA"/>
    <w:rsid w:val="00EE5674"/>
    <w:rsid w:val="00EE6252"/>
    <w:rsid w:val="00EE6F48"/>
    <w:rsid w:val="00EE7165"/>
    <w:rsid w:val="00EE77A5"/>
    <w:rsid w:val="00EF343E"/>
    <w:rsid w:val="00EF35EB"/>
    <w:rsid w:val="00EF39AA"/>
    <w:rsid w:val="00F0167C"/>
    <w:rsid w:val="00F01F68"/>
    <w:rsid w:val="00F025B6"/>
    <w:rsid w:val="00F0391F"/>
    <w:rsid w:val="00F03F39"/>
    <w:rsid w:val="00F04648"/>
    <w:rsid w:val="00F061E1"/>
    <w:rsid w:val="00F0650E"/>
    <w:rsid w:val="00F0701A"/>
    <w:rsid w:val="00F07C2A"/>
    <w:rsid w:val="00F1569A"/>
    <w:rsid w:val="00F16EB7"/>
    <w:rsid w:val="00F21BE3"/>
    <w:rsid w:val="00F23FD9"/>
    <w:rsid w:val="00F24CD4"/>
    <w:rsid w:val="00F276A5"/>
    <w:rsid w:val="00F27D64"/>
    <w:rsid w:val="00F30096"/>
    <w:rsid w:val="00F3242F"/>
    <w:rsid w:val="00F32A98"/>
    <w:rsid w:val="00F33E3D"/>
    <w:rsid w:val="00F36500"/>
    <w:rsid w:val="00F365CC"/>
    <w:rsid w:val="00F4175C"/>
    <w:rsid w:val="00F44474"/>
    <w:rsid w:val="00F46677"/>
    <w:rsid w:val="00F509C7"/>
    <w:rsid w:val="00F51597"/>
    <w:rsid w:val="00F57984"/>
    <w:rsid w:val="00F57A07"/>
    <w:rsid w:val="00F603AB"/>
    <w:rsid w:val="00F617CD"/>
    <w:rsid w:val="00F61D3C"/>
    <w:rsid w:val="00F62AEB"/>
    <w:rsid w:val="00F63C51"/>
    <w:rsid w:val="00F65460"/>
    <w:rsid w:val="00F70D1C"/>
    <w:rsid w:val="00F71CFB"/>
    <w:rsid w:val="00F75795"/>
    <w:rsid w:val="00F779D2"/>
    <w:rsid w:val="00F80931"/>
    <w:rsid w:val="00F81649"/>
    <w:rsid w:val="00F82E74"/>
    <w:rsid w:val="00F84C9A"/>
    <w:rsid w:val="00F91264"/>
    <w:rsid w:val="00F91552"/>
    <w:rsid w:val="00F96D2C"/>
    <w:rsid w:val="00FA3E94"/>
    <w:rsid w:val="00FA41FE"/>
    <w:rsid w:val="00FA4CBD"/>
    <w:rsid w:val="00FA6463"/>
    <w:rsid w:val="00FA7747"/>
    <w:rsid w:val="00FB12B0"/>
    <w:rsid w:val="00FB5E45"/>
    <w:rsid w:val="00FB72D5"/>
    <w:rsid w:val="00FB7950"/>
    <w:rsid w:val="00FC02B6"/>
    <w:rsid w:val="00FC1A2D"/>
    <w:rsid w:val="00FC2B80"/>
    <w:rsid w:val="00FC3C6D"/>
    <w:rsid w:val="00FC4D63"/>
    <w:rsid w:val="00FC5A1A"/>
    <w:rsid w:val="00FD24F9"/>
    <w:rsid w:val="00FE041B"/>
    <w:rsid w:val="00FE07D3"/>
    <w:rsid w:val="00FE13AC"/>
    <w:rsid w:val="00FE478A"/>
    <w:rsid w:val="00FE6B03"/>
    <w:rsid w:val="00FF0BA3"/>
    <w:rsid w:val="00FF1A32"/>
    <w:rsid w:val="00FF251B"/>
    <w:rsid w:val="00FF5D1D"/>
    <w:rsid w:val="00FF61AB"/>
    <w:rsid w:val="00FF6DE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A9B1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5111E"/>
  </w:style>
  <w:style w:type="paragraph" w:styleId="Heading1">
    <w:name w:val="heading 1"/>
    <w:basedOn w:val="Normal"/>
    <w:next w:val="Normal"/>
    <w:link w:val="Heading1Char"/>
    <w:uiPriority w:val="9"/>
    <w:qFormat/>
    <w:rsid w:val="00075DA4"/>
    <w:pPr>
      <w:spacing w:before="300" w:after="40"/>
      <w:jc w:val="center"/>
      <w:outlineLvl w:val="0"/>
    </w:pPr>
    <w:rPr>
      <w:smallCaps/>
      <w:spacing w:val="5"/>
      <w:sz w:val="32"/>
      <w:szCs w:val="32"/>
    </w:rPr>
  </w:style>
  <w:style w:type="paragraph" w:styleId="Heading2">
    <w:name w:val="heading 2"/>
    <w:basedOn w:val="Normal"/>
    <w:next w:val="Normal"/>
    <w:link w:val="Heading2Char"/>
    <w:uiPriority w:val="9"/>
    <w:unhideWhenUsed/>
    <w:qFormat/>
    <w:rsid w:val="00075DA4"/>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075DA4"/>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7D5CB7"/>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7D5CB7"/>
    <w:pPr>
      <w:spacing w:before="200" w:after="0"/>
      <w:jc w:val="left"/>
      <w:outlineLvl w:val="4"/>
    </w:pPr>
    <w:rPr>
      <w:smallCaps/>
      <w:color w:val="2A59A7" w:themeColor="accent2" w:themeShade="BF"/>
      <w:spacing w:val="10"/>
      <w:sz w:val="22"/>
      <w:szCs w:val="26"/>
    </w:rPr>
  </w:style>
  <w:style w:type="paragraph" w:styleId="Heading6">
    <w:name w:val="heading 6"/>
    <w:basedOn w:val="Normal"/>
    <w:next w:val="Normal"/>
    <w:link w:val="Heading6Char"/>
    <w:uiPriority w:val="9"/>
    <w:semiHidden/>
    <w:unhideWhenUsed/>
    <w:qFormat/>
    <w:rsid w:val="007D5CB7"/>
    <w:pPr>
      <w:spacing w:after="0"/>
      <w:jc w:val="left"/>
      <w:outlineLvl w:val="5"/>
    </w:pPr>
    <w:rPr>
      <w:smallCaps/>
      <w:color w:val="477BD1" w:themeColor="accent2"/>
      <w:spacing w:val="5"/>
      <w:sz w:val="22"/>
    </w:rPr>
  </w:style>
  <w:style w:type="paragraph" w:styleId="Heading7">
    <w:name w:val="heading 7"/>
    <w:basedOn w:val="Normal"/>
    <w:next w:val="Normal"/>
    <w:link w:val="Heading7Char"/>
    <w:uiPriority w:val="9"/>
    <w:semiHidden/>
    <w:unhideWhenUsed/>
    <w:qFormat/>
    <w:rsid w:val="007D5CB7"/>
    <w:pPr>
      <w:spacing w:after="0"/>
      <w:jc w:val="left"/>
      <w:outlineLvl w:val="6"/>
    </w:pPr>
    <w:rPr>
      <w:b/>
      <w:smallCaps/>
      <w:color w:val="477BD1" w:themeColor="accent2"/>
      <w:spacing w:val="10"/>
    </w:rPr>
  </w:style>
  <w:style w:type="paragraph" w:styleId="Heading8">
    <w:name w:val="heading 8"/>
    <w:basedOn w:val="Normal"/>
    <w:next w:val="Normal"/>
    <w:link w:val="Heading8Char"/>
    <w:uiPriority w:val="9"/>
    <w:semiHidden/>
    <w:unhideWhenUsed/>
    <w:qFormat/>
    <w:rsid w:val="007D5CB7"/>
    <w:pPr>
      <w:spacing w:after="0"/>
      <w:jc w:val="left"/>
      <w:outlineLvl w:val="7"/>
    </w:pPr>
    <w:rPr>
      <w:b/>
      <w:i/>
      <w:smallCaps/>
      <w:color w:val="2A59A7" w:themeColor="accent2" w:themeShade="BF"/>
    </w:rPr>
  </w:style>
  <w:style w:type="paragraph" w:styleId="Heading9">
    <w:name w:val="heading 9"/>
    <w:basedOn w:val="Normal"/>
    <w:next w:val="Normal"/>
    <w:link w:val="Heading9Char"/>
    <w:uiPriority w:val="9"/>
    <w:semiHidden/>
    <w:unhideWhenUsed/>
    <w:qFormat/>
    <w:rsid w:val="007D5CB7"/>
    <w:pPr>
      <w:spacing w:after="0"/>
      <w:jc w:val="left"/>
      <w:outlineLvl w:val="8"/>
    </w:pPr>
    <w:rPr>
      <w:b/>
      <w:i/>
      <w:smallCaps/>
      <w:color w:val="1C3B6F"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5DA4"/>
    <w:rPr>
      <w:smallCaps/>
      <w:spacing w:val="5"/>
      <w:sz w:val="32"/>
      <w:szCs w:val="32"/>
    </w:rPr>
  </w:style>
  <w:style w:type="character" w:customStyle="1" w:styleId="Heading2Char">
    <w:name w:val="Heading 2 Char"/>
    <w:basedOn w:val="DefaultParagraphFont"/>
    <w:link w:val="Heading2"/>
    <w:uiPriority w:val="9"/>
    <w:rsid w:val="00075DA4"/>
    <w:rPr>
      <w:smallCaps/>
      <w:spacing w:val="5"/>
      <w:sz w:val="28"/>
      <w:szCs w:val="28"/>
    </w:rPr>
  </w:style>
  <w:style w:type="character" w:customStyle="1" w:styleId="Heading3Char">
    <w:name w:val="Heading 3 Char"/>
    <w:basedOn w:val="DefaultParagraphFont"/>
    <w:link w:val="Heading3"/>
    <w:uiPriority w:val="9"/>
    <w:rsid w:val="00075DA4"/>
    <w:rPr>
      <w:smallCaps/>
      <w:spacing w:val="5"/>
      <w:sz w:val="24"/>
      <w:szCs w:val="24"/>
    </w:rPr>
  </w:style>
  <w:style w:type="character" w:customStyle="1" w:styleId="Heading4Char">
    <w:name w:val="Heading 4 Char"/>
    <w:basedOn w:val="DefaultParagraphFont"/>
    <w:link w:val="Heading4"/>
    <w:uiPriority w:val="9"/>
    <w:semiHidden/>
    <w:rsid w:val="007D5CB7"/>
    <w:rPr>
      <w:smallCaps/>
      <w:spacing w:val="10"/>
      <w:sz w:val="22"/>
      <w:szCs w:val="22"/>
    </w:rPr>
  </w:style>
  <w:style w:type="character" w:customStyle="1" w:styleId="Heading5Char">
    <w:name w:val="Heading 5 Char"/>
    <w:basedOn w:val="DefaultParagraphFont"/>
    <w:link w:val="Heading5"/>
    <w:uiPriority w:val="9"/>
    <w:semiHidden/>
    <w:rsid w:val="007D5CB7"/>
    <w:rPr>
      <w:smallCaps/>
      <w:color w:val="2A59A7" w:themeColor="accent2" w:themeShade="BF"/>
      <w:spacing w:val="10"/>
      <w:sz w:val="22"/>
      <w:szCs w:val="26"/>
    </w:rPr>
  </w:style>
  <w:style w:type="character" w:customStyle="1" w:styleId="Heading6Char">
    <w:name w:val="Heading 6 Char"/>
    <w:basedOn w:val="DefaultParagraphFont"/>
    <w:link w:val="Heading6"/>
    <w:uiPriority w:val="9"/>
    <w:semiHidden/>
    <w:rsid w:val="007D5CB7"/>
    <w:rPr>
      <w:smallCaps/>
      <w:color w:val="477BD1" w:themeColor="accent2"/>
      <w:spacing w:val="5"/>
      <w:sz w:val="22"/>
    </w:rPr>
  </w:style>
  <w:style w:type="character" w:customStyle="1" w:styleId="Heading7Char">
    <w:name w:val="Heading 7 Char"/>
    <w:basedOn w:val="DefaultParagraphFont"/>
    <w:link w:val="Heading7"/>
    <w:uiPriority w:val="9"/>
    <w:semiHidden/>
    <w:rsid w:val="007D5CB7"/>
    <w:rPr>
      <w:b/>
      <w:smallCaps/>
      <w:color w:val="477BD1" w:themeColor="accent2"/>
      <w:spacing w:val="10"/>
    </w:rPr>
  </w:style>
  <w:style w:type="character" w:customStyle="1" w:styleId="Heading8Char">
    <w:name w:val="Heading 8 Char"/>
    <w:basedOn w:val="DefaultParagraphFont"/>
    <w:link w:val="Heading8"/>
    <w:uiPriority w:val="9"/>
    <w:semiHidden/>
    <w:rsid w:val="007D5CB7"/>
    <w:rPr>
      <w:b/>
      <w:i/>
      <w:smallCaps/>
      <w:color w:val="2A59A7" w:themeColor="accent2" w:themeShade="BF"/>
    </w:rPr>
  </w:style>
  <w:style w:type="character" w:customStyle="1" w:styleId="Heading9Char">
    <w:name w:val="Heading 9 Char"/>
    <w:basedOn w:val="DefaultParagraphFont"/>
    <w:link w:val="Heading9"/>
    <w:uiPriority w:val="9"/>
    <w:semiHidden/>
    <w:rsid w:val="007D5CB7"/>
    <w:rPr>
      <w:b/>
      <w:i/>
      <w:smallCaps/>
      <w:color w:val="1C3B6F" w:themeColor="accent2" w:themeShade="7F"/>
    </w:rPr>
  </w:style>
  <w:style w:type="paragraph" w:styleId="Caption">
    <w:name w:val="caption"/>
    <w:basedOn w:val="Normal"/>
    <w:next w:val="Normal"/>
    <w:uiPriority w:val="35"/>
    <w:unhideWhenUsed/>
    <w:qFormat/>
    <w:rsid w:val="007D5CB7"/>
    <w:rPr>
      <w:b/>
      <w:bCs/>
      <w:caps/>
      <w:sz w:val="16"/>
      <w:szCs w:val="18"/>
    </w:rPr>
  </w:style>
  <w:style w:type="paragraph" w:styleId="Title">
    <w:name w:val="Title"/>
    <w:basedOn w:val="Normal"/>
    <w:next w:val="Normal"/>
    <w:link w:val="TitleChar"/>
    <w:uiPriority w:val="10"/>
    <w:qFormat/>
    <w:rsid w:val="007D5CB7"/>
    <w:pPr>
      <w:pBdr>
        <w:top w:val="single" w:sz="12" w:space="1" w:color="477BD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7D5CB7"/>
    <w:rPr>
      <w:smallCaps/>
      <w:sz w:val="48"/>
      <w:szCs w:val="48"/>
    </w:rPr>
  </w:style>
  <w:style w:type="paragraph" w:styleId="Subtitle">
    <w:name w:val="Subtitle"/>
    <w:basedOn w:val="Normal"/>
    <w:next w:val="Normal"/>
    <w:link w:val="SubtitleChar"/>
    <w:uiPriority w:val="11"/>
    <w:qFormat/>
    <w:rsid w:val="007D5CB7"/>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7D5CB7"/>
    <w:rPr>
      <w:rFonts w:asciiTheme="majorHAnsi" w:eastAsiaTheme="majorEastAsia" w:hAnsiTheme="majorHAnsi" w:cstheme="majorBidi"/>
      <w:szCs w:val="22"/>
    </w:rPr>
  </w:style>
  <w:style w:type="character" w:styleId="Strong">
    <w:name w:val="Strong"/>
    <w:uiPriority w:val="22"/>
    <w:qFormat/>
    <w:rsid w:val="007D5CB7"/>
    <w:rPr>
      <w:b/>
      <w:color w:val="477BD1" w:themeColor="accent2"/>
    </w:rPr>
  </w:style>
  <w:style w:type="character" w:styleId="Emphasis">
    <w:name w:val="Emphasis"/>
    <w:uiPriority w:val="20"/>
    <w:qFormat/>
    <w:rsid w:val="007D5CB7"/>
    <w:rPr>
      <w:b/>
      <w:i/>
      <w:spacing w:val="10"/>
    </w:rPr>
  </w:style>
  <w:style w:type="paragraph" w:styleId="NoSpacing">
    <w:name w:val="No Spacing"/>
    <w:basedOn w:val="Normal"/>
    <w:link w:val="NoSpacingChar"/>
    <w:uiPriority w:val="1"/>
    <w:qFormat/>
    <w:rsid w:val="007D5CB7"/>
    <w:pPr>
      <w:spacing w:after="0" w:line="240" w:lineRule="auto"/>
    </w:pPr>
  </w:style>
  <w:style w:type="character" w:customStyle="1" w:styleId="NoSpacingChar">
    <w:name w:val="No Spacing Char"/>
    <w:basedOn w:val="DefaultParagraphFont"/>
    <w:link w:val="NoSpacing"/>
    <w:uiPriority w:val="1"/>
    <w:rsid w:val="007D5CB7"/>
  </w:style>
  <w:style w:type="paragraph" w:styleId="ListParagraph">
    <w:name w:val="List Paragraph"/>
    <w:basedOn w:val="Normal"/>
    <w:uiPriority w:val="34"/>
    <w:qFormat/>
    <w:rsid w:val="007D5CB7"/>
    <w:pPr>
      <w:ind w:left="720"/>
      <w:contextualSpacing/>
    </w:pPr>
  </w:style>
  <w:style w:type="paragraph" w:styleId="Quote">
    <w:name w:val="Quote"/>
    <w:basedOn w:val="Normal"/>
    <w:next w:val="Normal"/>
    <w:link w:val="QuoteChar"/>
    <w:uiPriority w:val="29"/>
    <w:qFormat/>
    <w:rsid w:val="007D5CB7"/>
    <w:rPr>
      <w:i/>
    </w:rPr>
  </w:style>
  <w:style w:type="character" w:customStyle="1" w:styleId="QuoteChar">
    <w:name w:val="Quote Char"/>
    <w:basedOn w:val="DefaultParagraphFont"/>
    <w:link w:val="Quote"/>
    <w:uiPriority w:val="29"/>
    <w:rsid w:val="007D5CB7"/>
    <w:rPr>
      <w:i/>
    </w:rPr>
  </w:style>
  <w:style w:type="paragraph" w:styleId="IntenseQuote">
    <w:name w:val="Intense Quote"/>
    <w:basedOn w:val="Normal"/>
    <w:next w:val="Normal"/>
    <w:link w:val="IntenseQuoteChar"/>
    <w:uiPriority w:val="30"/>
    <w:qFormat/>
    <w:rsid w:val="007D5CB7"/>
    <w:pPr>
      <w:pBdr>
        <w:top w:val="single" w:sz="8" w:space="10" w:color="2A59A7" w:themeColor="accent2" w:themeShade="BF"/>
        <w:left w:val="single" w:sz="8" w:space="10" w:color="2A59A7" w:themeColor="accent2" w:themeShade="BF"/>
        <w:bottom w:val="single" w:sz="8" w:space="10" w:color="2A59A7" w:themeColor="accent2" w:themeShade="BF"/>
        <w:right w:val="single" w:sz="8" w:space="10" w:color="2A59A7" w:themeColor="accent2" w:themeShade="BF"/>
      </w:pBdr>
      <w:shd w:val="clear" w:color="auto" w:fill="477BD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7D5CB7"/>
    <w:rPr>
      <w:b/>
      <w:i/>
      <w:color w:val="FFFFFF" w:themeColor="background1"/>
      <w:shd w:val="clear" w:color="auto" w:fill="477BD1" w:themeFill="accent2"/>
    </w:rPr>
  </w:style>
  <w:style w:type="character" w:styleId="SubtleEmphasis">
    <w:name w:val="Subtle Emphasis"/>
    <w:uiPriority w:val="19"/>
    <w:qFormat/>
    <w:rsid w:val="007D5CB7"/>
    <w:rPr>
      <w:i/>
    </w:rPr>
  </w:style>
  <w:style w:type="character" w:styleId="IntenseEmphasis">
    <w:name w:val="Intense Emphasis"/>
    <w:uiPriority w:val="21"/>
    <w:qFormat/>
    <w:rsid w:val="007D5CB7"/>
    <w:rPr>
      <w:b/>
      <w:i/>
      <w:color w:val="477BD1" w:themeColor="accent2"/>
      <w:spacing w:val="10"/>
    </w:rPr>
  </w:style>
  <w:style w:type="character" w:styleId="SubtleReference">
    <w:name w:val="Subtle Reference"/>
    <w:uiPriority w:val="31"/>
    <w:qFormat/>
    <w:rsid w:val="007D5CB7"/>
    <w:rPr>
      <w:b/>
    </w:rPr>
  </w:style>
  <w:style w:type="character" w:styleId="IntenseReference">
    <w:name w:val="Intense Reference"/>
    <w:uiPriority w:val="32"/>
    <w:qFormat/>
    <w:rsid w:val="007D5CB7"/>
    <w:rPr>
      <w:b/>
      <w:bCs/>
      <w:smallCaps/>
      <w:spacing w:val="5"/>
      <w:sz w:val="22"/>
      <w:szCs w:val="22"/>
      <w:u w:val="single"/>
    </w:rPr>
  </w:style>
  <w:style w:type="character" w:styleId="BookTitle">
    <w:name w:val="Book Title"/>
    <w:uiPriority w:val="33"/>
    <w:qFormat/>
    <w:rsid w:val="007D5CB7"/>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7D5CB7"/>
    <w:pPr>
      <w:outlineLvl w:val="9"/>
    </w:pPr>
  </w:style>
  <w:style w:type="paragraph" w:styleId="Footer">
    <w:name w:val="footer"/>
    <w:basedOn w:val="Normal"/>
    <w:link w:val="FooterChar"/>
    <w:uiPriority w:val="99"/>
    <w:unhideWhenUsed/>
    <w:rsid w:val="00F57A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7A07"/>
  </w:style>
  <w:style w:type="character" w:styleId="PageNumber">
    <w:name w:val="page number"/>
    <w:basedOn w:val="DefaultParagraphFont"/>
    <w:uiPriority w:val="99"/>
    <w:semiHidden/>
    <w:unhideWhenUsed/>
    <w:rsid w:val="00F57A07"/>
  </w:style>
  <w:style w:type="paragraph" w:styleId="FootnoteText">
    <w:name w:val="footnote text"/>
    <w:basedOn w:val="Normal"/>
    <w:link w:val="FootnoteTextChar"/>
    <w:uiPriority w:val="99"/>
    <w:unhideWhenUsed/>
    <w:rsid w:val="002D1F4D"/>
    <w:pPr>
      <w:spacing w:after="0" w:line="240" w:lineRule="auto"/>
    </w:pPr>
    <w:rPr>
      <w:sz w:val="24"/>
      <w:szCs w:val="24"/>
    </w:rPr>
  </w:style>
  <w:style w:type="character" w:customStyle="1" w:styleId="FootnoteTextChar">
    <w:name w:val="Footnote Text Char"/>
    <w:basedOn w:val="DefaultParagraphFont"/>
    <w:link w:val="FootnoteText"/>
    <w:uiPriority w:val="99"/>
    <w:rsid w:val="002D1F4D"/>
    <w:rPr>
      <w:sz w:val="24"/>
      <w:szCs w:val="24"/>
    </w:rPr>
  </w:style>
  <w:style w:type="character" w:styleId="FootnoteReference">
    <w:name w:val="footnote reference"/>
    <w:basedOn w:val="DefaultParagraphFont"/>
    <w:uiPriority w:val="99"/>
    <w:unhideWhenUsed/>
    <w:rsid w:val="002D1F4D"/>
    <w:rPr>
      <w:vertAlign w:val="superscript"/>
    </w:rPr>
  </w:style>
  <w:style w:type="paragraph" w:styleId="Header">
    <w:name w:val="header"/>
    <w:basedOn w:val="Normal"/>
    <w:link w:val="HeaderChar"/>
    <w:uiPriority w:val="99"/>
    <w:unhideWhenUsed/>
    <w:rsid w:val="00B166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6627"/>
    <w:rPr>
      <w:sz w:val="21"/>
    </w:rPr>
  </w:style>
  <w:style w:type="table" w:styleId="TableGrid">
    <w:name w:val="Table Grid"/>
    <w:basedOn w:val="TableNormal"/>
    <w:uiPriority w:val="39"/>
    <w:rsid w:val="00006F9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9759C1"/>
  </w:style>
  <w:style w:type="paragraph" w:styleId="NormalWeb">
    <w:name w:val="Normal (Web)"/>
    <w:basedOn w:val="Normal"/>
    <w:uiPriority w:val="99"/>
    <w:semiHidden/>
    <w:unhideWhenUsed/>
    <w:rsid w:val="00DE0A90"/>
    <w:pPr>
      <w:spacing w:before="100" w:beforeAutospacing="1" w:after="100" w:afterAutospacing="1" w:line="240" w:lineRule="auto"/>
      <w:jc w:val="left"/>
    </w:pPr>
    <w:rPr>
      <w:rFonts w:ascii="Times New Roman" w:hAnsi="Times New Roman" w:cs="Times New Roman"/>
      <w:sz w:val="24"/>
      <w:szCs w:val="24"/>
    </w:rPr>
  </w:style>
  <w:style w:type="paragraph" w:customStyle="1" w:styleId="Heading">
    <w:name w:val="Heading"/>
    <w:next w:val="Body"/>
    <w:rsid w:val="00B113E9"/>
    <w:pPr>
      <w:pBdr>
        <w:top w:val="nil"/>
        <w:left w:val="nil"/>
        <w:bottom w:val="nil"/>
        <w:right w:val="nil"/>
        <w:between w:val="nil"/>
        <w:bar w:val="nil"/>
      </w:pBdr>
      <w:tabs>
        <w:tab w:val="left" w:pos="1000"/>
      </w:tabs>
      <w:spacing w:before="240" w:after="0" w:line="288" w:lineRule="auto"/>
      <w:jc w:val="left"/>
      <w:outlineLvl w:val="0"/>
    </w:pPr>
    <w:rPr>
      <w:rFonts w:ascii="Avenir Next Medium" w:eastAsia="Arial Unicode MS" w:hAnsi="Avenir Next Medium" w:cs="Arial Unicode MS"/>
      <w:color w:val="000000"/>
      <w:sz w:val="24"/>
      <w:szCs w:val="24"/>
      <w:bdr w:val="nil"/>
    </w:rPr>
  </w:style>
  <w:style w:type="paragraph" w:customStyle="1" w:styleId="Body">
    <w:name w:val="Body"/>
    <w:rsid w:val="00B113E9"/>
    <w:pPr>
      <w:pBdr>
        <w:top w:val="nil"/>
        <w:left w:val="nil"/>
        <w:bottom w:val="nil"/>
        <w:right w:val="nil"/>
        <w:between w:val="nil"/>
        <w:bar w:val="nil"/>
      </w:pBdr>
      <w:spacing w:after="120" w:line="288" w:lineRule="auto"/>
      <w:jc w:val="left"/>
    </w:pPr>
    <w:rPr>
      <w:rFonts w:ascii="Garamond" w:eastAsia="Arial Unicode MS" w:hAnsi="Garamond" w:cs="Arial Unicode MS"/>
      <w:color w:val="000000"/>
      <w:sz w:val="22"/>
      <w:szCs w:val="22"/>
      <w:bdr w:val="nil"/>
    </w:rPr>
  </w:style>
  <w:style w:type="character" w:customStyle="1" w:styleId="Hyperlink0">
    <w:name w:val="Hyperlink.0"/>
    <w:basedOn w:val="DefaultParagraphFont"/>
    <w:rsid w:val="00B113E9"/>
    <w:rPr>
      <w:rFonts w:ascii="Garamond" w:eastAsia="Garamond" w:hAnsi="Garamond" w:cs="Garamond"/>
      <w:sz w:val="22"/>
      <w:szCs w:val="22"/>
      <w:u w:val="none"/>
    </w:rPr>
  </w:style>
  <w:style w:type="paragraph" w:customStyle="1" w:styleId="Subheading">
    <w:name w:val="Subheading"/>
    <w:rsid w:val="00B113E9"/>
    <w:pPr>
      <w:pBdr>
        <w:top w:val="nil"/>
        <w:left w:val="nil"/>
        <w:bottom w:val="single" w:sz="8" w:space="0" w:color="000000"/>
        <w:right w:val="nil"/>
        <w:between w:val="nil"/>
        <w:bar w:val="nil"/>
      </w:pBdr>
      <w:spacing w:before="260" w:after="0" w:line="264" w:lineRule="auto"/>
      <w:jc w:val="left"/>
    </w:pPr>
    <w:rPr>
      <w:rFonts w:ascii="Garamond" w:eastAsia="Arial Unicode MS" w:hAnsi="Garamond" w:cs="Arial Unicode MS"/>
      <w:b/>
      <w:bCs/>
      <w:color w:val="000000"/>
      <w:sz w:val="26"/>
      <w:szCs w:val="26"/>
      <w:bdr w:val="nil"/>
    </w:rPr>
  </w:style>
  <w:style w:type="paragraph" w:customStyle="1" w:styleId="Bullets">
    <w:name w:val="Bullets"/>
    <w:rsid w:val="00B113E9"/>
    <w:pPr>
      <w:pBdr>
        <w:top w:val="nil"/>
        <w:left w:val="nil"/>
        <w:bottom w:val="nil"/>
        <w:right w:val="nil"/>
        <w:between w:val="nil"/>
        <w:bar w:val="nil"/>
      </w:pBdr>
      <w:spacing w:after="0" w:line="288" w:lineRule="auto"/>
      <w:jc w:val="left"/>
    </w:pPr>
    <w:rPr>
      <w:rFonts w:ascii="Garamond" w:eastAsia="Arial Unicode MS" w:hAnsi="Garamond" w:cs="Arial Unicode MS"/>
      <w:color w:val="000000"/>
      <w:sz w:val="22"/>
      <w:szCs w:val="22"/>
      <w:bdr w:val="nil"/>
    </w:rPr>
  </w:style>
  <w:style w:type="numbering" w:customStyle="1" w:styleId="Bullet">
    <w:name w:val="Bullet"/>
    <w:rsid w:val="00B113E9"/>
    <w:pPr>
      <w:numPr>
        <w:numId w:val="13"/>
      </w:numPr>
    </w:pPr>
  </w:style>
  <w:style w:type="paragraph" w:customStyle="1" w:styleId="Paperheading">
    <w:name w:val="Paper heading"/>
    <w:rsid w:val="00B113E9"/>
    <w:pPr>
      <w:pBdr>
        <w:top w:val="nil"/>
        <w:left w:val="nil"/>
        <w:bottom w:val="nil"/>
        <w:right w:val="nil"/>
        <w:between w:val="nil"/>
        <w:bar w:val="nil"/>
      </w:pBdr>
      <w:spacing w:before="100" w:after="0" w:line="288" w:lineRule="auto"/>
      <w:jc w:val="left"/>
    </w:pPr>
    <w:rPr>
      <w:rFonts w:ascii="Garamond" w:eastAsia="Arial Unicode MS" w:hAnsi="Garamond" w:cs="Arial Unicode MS"/>
      <w:b/>
      <w:bCs/>
      <w:color w:val="000000"/>
      <w:sz w:val="24"/>
      <w:szCs w:val="24"/>
      <w:bdr w:val="nil"/>
    </w:rPr>
  </w:style>
  <w:style w:type="paragraph" w:customStyle="1" w:styleId="Bodyindent">
    <w:name w:val="Body indent"/>
    <w:rsid w:val="00B113E9"/>
    <w:pPr>
      <w:pBdr>
        <w:top w:val="nil"/>
        <w:left w:val="nil"/>
        <w:bottom w:val="nil"/>
        <w:right w:val="nil"/>
        <w:between w:val="nil"/>
        <w:bar w:val="nil"/>
      </w:pBdr>
      <w:spacing w:after="120" w:line="288" w:lineRule="auto"/>
      <w:ind w:left="180"/>
    </w:pPr>
    <w:rPr>
      <w:rFonts w:ascii="Garamond" w:eastAsia="Arial Unicode MS" w:hAnsi="Garamond" w:cs="Arial Unicode MS"/>
      <w:color w:val="000000"/>
      <w:sz w:val="22"/>
      <w:szCs w:val="22"/>
      <w:bdr w:val="nil"/>
    </w:rPr>
  </w:style>
  <w:style w:type="paragraph" w:styleId="BalloonText">
    <w:name w:val="Balloon Text"/>
    <w:basedOn w:val="Normal"/>
    <w:link w:val="BalloonTextChar"/>
    <w:uiPriority w:val="99"/>
    <w:semiHidden/>
    <w:unhideWhenUsed/>
    <w:rsid w:val="00E177F6"/>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177F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5495">
      <w:bodyDiv w:val="1"/>
      <w:marLeft w:val="0"/>
      <w:marRight w:val="0"/>
      <w:marTop w:val="0"/>
      <w:marBottom w:val="0"/>
      <w:divBdr>
        <w:top w:val="none" w:sz="0" w:space="0" w:color="auto"/>
        <w:left w:val="none" w:sz="0" w:space="0" w:color="auto"/>
        <w:bottom w:val="none" w:sz="0" w:space="0" w:color="auto"/>
        <w:right w:val="none" w:sz="0" w:space="0" w:color="auto"/>
      </w:divBdr>
    </w:div>
    <w:div w:id="22024119">
      <w:bodyDiv w:val="1"/>
      <w:marLeft w:val="0"/>
      <w:marRight w:val="0"/>
      <w:marTop w:val="0"/>
      <w:marBottom w:val="0"/>
      <w:divBdr>
        <w:top w:val="none" w:sz="0" w:space="0" w:color="auto"/>
        <w:left w:val="none" w:sz="0" w:space="0" w:color="auto"/>
        <w:bottom w:val="none" w:sz="0" w:space="0" w:color="auto"/>
        <w:right w:val="none" w:sz="0" w:space="0" w:color="auto"/>
      </w:divBdr>
    </w:div>
    <w:div w:id="23021534">
      <w:bodyDiv w:val="1"/>
      <w:marLeft w:val="0"/>
      <w:marRight w:val="0"/>
      <w:marTop w:val="0"/>
      <w:marBottom w:val="0"/>
      <w:divBdr>
        <w:top w:val="none" w:sz="0" w:space="0" w:color="auto"/>
        <w:left w:val="none" w:sz="0" w:space="0" w:color="auto"/>
        <w:bottom w:val="none" w:sz="0" w:space="0" w:color="auto"/>
        <w:right w:val="none" w:sz="0" w:space="0" w:color="auto"/>
      </w:divBdr>
    </w:div>
    <w:div w:id="31227423">
      <w:bodyDiv w:val="1"/>
      <w:marLeft w:val="0"/>
      <w:marRight w:val="0"/>
      <w:marTop w:val="0"/>
      <w:marBottom w:val="0"/>
      <w:divBdr>
        <w:top w:val="none" w:sz="0" w:space="0" w:color="auto"/>
        <w:left w:val="none" w:sz="0" w:space="0" w:color="auto"/>
        <w:bottom w:val="none" w:sz="0" w:space="0" w:color="auto"/>
        <w:right w:val="none" w:sz="0" w:space="0" w:color="auto"/>
      </w:divBdr>
    </w:div>
    <w:div w:id="37317774">
      <w:bodyDiv w:val="1"/>
      <w:marLeft w:val="0"/>
      <w:marRight w:val="0"/>
      <w:marTop w:val="0"/>
      <w:marBottom w:val="0"/>
      <w:divBdr>
        <w:top w:val="none" w:sz="0" w:space="0" w:color="auto"/>
        <w:left w:val="none" w:sz="0" w:space="0" w:color="auto"/>
        <w:bottom w:val="none" w:sz="0" w:space="0" w:color="auto"/>
        <w:right w:val="none" w:sz="0" w:space="0" w:color="auto"/>
      </w:divBdr>
    </w:div>
    <w:div w:id="39210356">
      <w:bodyDiv w:val="1"/>
      <w:marLeft w:val="0"/>
      <w:marRight w:val="0"/>
      <w:marTop w:val="0"/>
      <w:marBottom w:val="0"/>
      <w:divBdr>
        <w:top w:val="none" w:sz="0" w:space="0" w:color="auto"/>
        <w:left w:val="none" w:sz="0" w:space="0" w:color="auto"/>
        <w:bottom w:val="none" w:sz="0" w:space="0" w:color="auto"/>
        <w:right w:val="none" w:sz="0" w:space="0" w:color="auto"/>
      </w:divBdr>
    </w:div>
    <w:div w:id="53361423">
      <w:bodyDiv w:val="1"/>
      <w:marLeft w:val="0"/>
      <w:marRight w:val="0"/>
      <w:marTop w:val="0"/>
      <w:marBottom w:val="0"/>
      <w:divBdr>
        <w:top w:val="none" w:sz="0" w:space="0" w:color="auto"/>
        <w:left w:val="none" w:sz="0" w:space="0" w:color="auto"/>
        <w:bottom w:val="none" w:sz="0" w:space="0" w:color="auto"/>
        <w:right w:val="none" w:sz="0" w:space="0" w:color="auto"/>
      </w:divBdr>
    </w:div>
    <w:div w:id="58788745">
      <w:bodyDiv w:val="1"/>
      <w:marLeft w:val="0"/>
      <w:marRight w:val="0"/>
      <w:marTop w:val="0"/>
      <w:marBottom w:val="0"/>
      <w:divBdr>
        <w:top w:val="none" w:sz="0" w:space="0" w:color="auto"/>
        <w:left w:val="none" w:sz="0" w:space="0" w:color="auto"/>
        <w:bottom w:val="none" w:sz="0" w:space="0" w:color="auto"/>
        <w:right w:val="none" w:sz="0" w:space="0" w:color="auto"/>
      </w:divBdr>
    </w:div>
    <w:div w:id="62487470">
      <w:bodyDiv w:val="1"/>
      <w:marLeft w:val="0"/>
      <w:marRight w:val="0"/>
      <w:marTop w:val="0"/>
      <w:marBottom w:val="0"/>
      <w:divBdr>
        <w:top w:val="none" w:sz="0" w:space="0" w:color="auto"/>
        <w:left w:val="none" w:sz="0" w:space="0" w:color="auto"/>
        <w:bottom w:val="none" w:sz="0" w:space="0" w:color="auto"/>
        <w:right w:val="none" w:sz="0" w:space="0" w:color="auto"/>
      </w:divBdr>
    </w:div>
    <w:div w:id="73744854">
      <w:bodyDiv w:val="1"/>
      <w:marLeft w:val="0"/>
      <w:marRight w:val="0"/>
      <w:marTop w:val="0"/>
      <w:marBottom w:val="0"/>
      <w:divBdr>
        <w:top w:val="none" w:sz="0" w:space="0" w:color="auto"/>
        <w:left w:val="none" w:sz="0" w:space="0" w:color="auto"/>
        <w:bottom w:val="none" w:sz="0" w:space="0" w:color="auto"/>
        <w:right w:val="none" w:sz="0" w:space="0" w:color="auto"/>
      </w:divBdr>
    </w:div>
    <w:div w:id="110903126">
      <w:bodyDiv w:val="1"/>
      <w:marLeft w:val="0"/>
      <w:marRight w:val="0"/>
      <w:marTop w:val="0"/>
      <w:marBottom w:val="0"/>
      <w:divBdr>
        <w:top w:val="none" w:sz="0" w:space="0" w:color="auto"/>
        <w:left w:val="none" w:sz="0" w:space="0" w:color="auto"/>
        <w:bottom w:val="none" w:sz="0" w:space="0" w:color="auto"/>
        <w:right w:val="none" w:sz="0" w:space="0" w:color="auto"/>
      </w:divBdr>
    </w:div>
    <w:div w:id="118686663">
      <w:bodyDiv w:val="1"/>
      <w:marLeft w:val="0"/>
      <w:marRight w:val="0"/>
      <w:marTop w:val="0"/>
      <w:marBottom w:val="0"/>
      <w:divBdr>
        <w:top w:val="none" w:sz="0" w:space="0" w:color="auto"/>
        <w:left w:val="none" w:sz="0" w:space="0" w:color="auto"/>
        <w:bottom w:val="none" w:sz="0" w:space="0" w:color="auto"/>
        <w:right w:val="none" w:sz="0" w:space="0" w:color="auto"/>
      </w:divBdr>
    </w:div>
    <w:div w:id="125204494">
      <w:bodyDiv w:val="1"/>
      <w:marLeft w:val="0"/>
      <w:marRight w:val="0"/>
      <w:marTop w:val="0"/>
      <w:marBottom w:val="0"/>
      <w:divBdr>
        <w:top w:val="none" w:sz="0" w:space="0" w:color="auto"/>
        <w:left w:val="none" w:sz="0" w:space="0" w:color="auto"/>
        <w:bottom w:val="none" w:sz="0" w:space="0" w:color="auto"/>
        <w:right w:val="none" w:sz="0" w:space="0" w:color="auto"/>
      </w:divBdr>
    </w:div>
    <w:div w:id="128713362">
      <w:bodyDiv w:val="1"/>
      <w:marLeft w:val="0"/>
      <w:marRight w:val="0"/>
      <w:marTop w:val="0"/>
      <w:marBottom w:val="0"/>
      <w:divBdr>
        <w:top w:val="none" w:sz="0" w:space="0" w:color="auto"/>
        <w:left w:val="none" w:sz="0" w:space="0" w:color="auto"/>
        <w:bottom w:val="none" w:sz="0" w:space="0" w:color="auto"/>
        <w:right w:val="none" w:sz="0" w:space="0" w:color="auto"/>
      </w:divBdr>
    </w:div>
    <w:div w:id="131948509">
      <w:bodyDiv w:val="1"/>
      <w:marLeft w:val="0"/>
      <w:marRight w:val="0"/>
      <w:marTop w:val="0"/>
      <w:marBottom w:val="0"/>
      <w:divBdr>
        <w:top w:val="none" w:sz="0" w:space="0" w:color="auto"/>
        <w:left w:val="none" w:sz="0" w:space="0" w:color="auto"/>
        <w:bottom w:val="none" w:sz="0" w:space="0" w:color="auto"/>
        <w:right w:val="none" w:sz="0" w:space="0" w:color="auto"/>
      </w:divBdr>
    </w:div>
    <w:div w:id="155152694">
      <w:bodyDiv w:val="1"/>
      <w:marLeft w:val="0"/>
      <w:marRight w:val="0"/>
      <w:marTop w:val="0"/>
      <w:marBottom w:val="0"/>
      <w:divBdr>
        <w:top w:val="none" w:sz="0" w:space="0" w:color="auto"/>
        <w:left w:val="none" w:sz="0" w:space="0" w:color="auto"/>
        <w:bottom w:val="none" w:sz="0" w:space="0" w:color="auto"/>
        <w:right w:val="none" w:sz="0" w:space="0" w:color="auto"/>
      </w:divBdr>
    </w:div>
    <w:div w:id="157507017">
      <w:bodyDiv w:val="1"/>
      <w:marLeft w:val="0"/>
      <w:marRight w:val="0"/>
      <w:marTop w:val="0"/>
      <w:marBottom w:val="0"/>
      <w:divBdr>
        <w:top w:val="none" w:sz="0" w:space="0" w:color="auto"/>
        <w:left w:val="none" w:sz="0" w:space="0" w:color="auto"/>
        <w:bottom w:val="none" w:sz="0" w:space="0" w:color="auto"/>
        <w:right w:val="none" w:sz="0" w:space="0" w:color="auto"/>
      </w:divBdr>
    </w:div>
    <w:div w:id="201553648">
      <w:bodyDiv w:val="1"/>
      <w:marLeft w:val="0"/>
      <w:marRight w:val="0"/>
      <w:marTop w:val="0"/>
      <w:marBottom w:val="0"/>
      <w:divBdr>
        <w:top w:val="none" w:sz="0" w:space="0" w:color="auto"/>
        <w:left w:val="none" w:sz="0" w:space="0" w:color="auto"/>
        <w:bottom w:val="none" w:sz="0" w:space="0" w:color="auto"/>
        <w:right w:val="none" w:sz="0" w:space="0" w:color="auto"/>
      </w:divBdr>
    </w:div>
    <w:div w:id="205794280">
      <w:bodyDiv w:val="1"/>
      <w:marLeft w:val="0"/>
      <w:marRight w:val="0"/>
      <w:marTop w:val="0"/>
      <w:marBottom w:val="0"/>
      <w:divBdr>
        <w:top w:val="none" w:sz="0" w:space="0" w:color="auto"/>
        <w:left w:val="none" w:sz="0" w:space="0" w:color="auto"/>
        <w:bottom w:val="none" w:sz="0" w:space="0" w:color="auto"/>
        <w:right w:val="none" w:sz="0" w:space="0" w:color="auto"/>
      </w:divBdr>
    </w:div>
    <w:div w:id="224923907">
      <w:bodyDiv w:val="1"/>
      <w:marLeft w:val="0"/>
      <w:marRight w:val="0"/>
      <w:marTop w:val="0"/>
      <w:marBottom w:val="0"/>
      <w:divBdr>
        <w:top w:val="none" w:sz="0" w:space="0" w:color="auto"/>
        <w:left w:val="none" w:sz="0" w:space="0" w:color="auto"/>
        <w:bottom w:val="none" w:sz="0" w:space="0" w:color="auto"/>
        <w:right w:val="none" w:sz="0" w:space="0" w:color="auto"/>
      </w:divBdr>
    </w:div>
    <w:div w:id="227962780">
      <w:bodyDiv w:val="1"/>
      <w:marLeft w:val="0"/>
      <w:marRight w:val="0"/>
      <w:marTop w:val="0"/>
      <w:marBottom w:val="0"/>
      <w:divBdr>
        <w:top w:val="none" w:sz="0" w:space="0" w:color="auto"/>
        <w:left w:val="none" w:sz="0" w:space="0" w:color="auto"/>
        <w:bottom w:val="none" w:sz="0" w:space="0" w:color="auto"/>
        <w:right w:val="none" w:sz="0" w:space="0" w:color="auto"/>
      </w:divBdr>
    </w:div>
    <w:div w:id="246692733">
      <w:bodyDiv w:val="1"/>
      <w:marLeft w:val="0"/>
      <w:marRight w:val="0"/>
      <w:marTop w:val="0"/>
      <w:marBottom w:val="0"/>
      <w:divBdr>
        <w:top w:val="none" w:sz="0" w:space="0" w:color="auto"/>
        <w:left w:val="none" w:sz="0" w:space="0" w:color="auto"/>
        <w:bottom w:val="none" w:sz="0" w:space="0" w:color="auto"/>
        <w:right w:val="none" w:sz="0" w:space="0" w:color="auto"/>
      </w:divBdr>
    </w:div>
    <w:div w:id="250091427">
      <w:bodyDiv w:val="1"/>
      <w:marLeft w:val="0"/>
      <w:marRight w:val="0"/>
      <w:marTop w:val="0"/>
      <w:marBottom w:val="0"/>
      <w:divBdr>
        <w:top w:val="none" w:sz="0" w:space="0" w:color="auto"/>
        <w:left w:val="none" w:sz="0" w:space="0" w:color="auto"/>
        <w:bottom w:val="none" w:sz="0" w:space="0" w:color="auto"/>
        <w:right w:val="none" w:sz="0" w:space="0" w:color="auto"/>
      </w:divBdr>
    </w:div>
    <w:div w:id="266619219">
      <w:bodyDiv w:val="1"/>
      <w:marLeft w:val="0"/>
      <w:marRight w:val="0"/>
      <w:marTop w:val="0"/>
      <w:marBottom w:val="0"/>
      <w:divBdr>
        <w:top w:val="none" w:sz="0" w:space="0" w:color="auto"/>
        <w:left w:val="none" w:sz="0" w:space="0" w:color="auto"/>
        <w:bottom w:val="none" w:sz="0" w:space="0" w:color="auto"/>
        <w:right w:val="none" w:sz="0" w:space="0" w:color="auto"/>
      </w:divBdr>
    </w:div>
    <w:div w:id="267665276">
      <w:bodyDiv w:val="1"/>
      <w:marLeft w:val="0"/>
      <w:marRight w:val="0"/>
      <w:marTop w:val="0"/>
      <w:marBottom w:val="0"/>
      <w:divBdr>
        <w:top w:val="none" w:sz="0" w:space="0" w:color="auto"/>
        <w:left w:val="none" w:sz="0" w:space="0" w:color="auto"/>
        <w:bottom w:val="none" w:sz="0" w:space="0" w:color="auto"/>
        <w:right w:val="none" w:sz="0" w:space="0" w:color="auto"/>
      </w:divBdr>
    </w:div>
    <w:div w:id="281882688">
      <w:bodyDiv w:val="1"/>
      <w:marLeft w:val="0"/>
      <w:marRight w:val="0"/>
      <w:marTop w:val="0"/>
      <w:marBottom w:val="0"/>
      <w:divBdr>
        <w:top w:val="none" w:sz="0" w:space="0" w:color="auto"/>
        <w:left w:val="none" w:sz="0" w:space="0" w:color="auto"/>
        <w:bottom w:val="none" w:sz="0" w:space="0" w:color="auto"/>
        <w:right w:val="none" w:sz="0" w:space="0" w:color="auto"/>
      </w:divBdr>
    </w:div>
    <w:div w:id="283199400">
      <w:bodyDiv w:val="1"/>
      <w:marLeft w:val="0"/>
      <w:marRight w:val="0"/>
      <w:marTop w:val="0"/>
      <w:marBottom w:val="0"/>
      <w:divBdr>
        <w:top w:val="none" w:sz="0" w:space="0" w:color="auto"/>
        <w:left w:val="none" w:sz="0" w:space="0" w:color="auto"/>
        <w:bottom w:val="none" w:sz="0" w:space="0" w:color="auto"/>
        <w:right w:val="none" w:sz="0" w:space="0" w:color="auto"/>
      </w:divBdr>
    </w:div>
    <w:div w:id="304818722">
      <w:bodyDiv w:val="1"/>
      <w:marLeft w:val="0"/>
      <w:marRight w:val="0"/>
      <w:marTop w:val="0"/>
      <w:marBottom w:val="0"/>
      <w:divBdr>
        <w:top w:val="none" w:sz="0" w:space="0" w:color="auto"/>
        <w:left w:val="none" w:sz="0" w:space="0" w:color="auto"/>
        <w:bottom w:val="none" w:sz="0" w:space="0" w:color="auto"/>
        <w:right w:val="none" w:sz="0" w:space="0" w:color="auto"/>
      </w:divBdr>
    </w:div>
    <w:div w:id="305403358">
      <w:bodyDiv w:val="1"/>
      <w:marLeft w:val="0"/>
      <w:marRight w:val="0"/>
      <w:marTop w:val="0"/>
      <w:marBottom w:val="0"/>
      <w:divBdr>
        <w:top w:val="none" w:sz="0" w:space="0" w:color="auto"/>
        <w:left w:val="none" w:sz="0" w:space="0" w:color="auto"/>
        <w:bottom w:val="none" w:sz="0" w:space="0" w:color="auto"/>
        <w:right w:val="none" w:sz="0" w:space="0" w:color="auto"/>
      </w:divBdr>
    </w:div>
    <w:div w:id="322121883">
      <w:bodyDiv w:val="1"/>
      <w:marLeft w:val="0"/>
      <w:marRight w:val="0"/>
      <w:marTop w:val="0"/>
      <w:marBottom w:val="0"/>
      <w:divBdr>
        <w:top w:val="none" w:sz="0" w:space="0" w:color="auto"/>
        <w:left w:val="none" w:sz="0" w:space="0" w:color="auto"/>
        <w:bottom w:val="none" w:sz="0" w:space="0" w:color="auto"/>
        <w:right w:val="none" w:sz="0" w:space="0" w:color="auto"/>
      </w:divBdr>
    </w:div>
    <w:div w:id="342048055">
      <w:bodyDiv w:val="1"/>
      <w:marLeft w:val="0"/>
      <w:marRight w:val="0"/>
      <w:marTop w:val="0"/>
      <w:marBottom w:val="0"/>
      <w:divBdr>
        <w:top w:val="none" w:sz="0" w:space="0" w:color="auto"/>
        <w:left w:val="none" w:sz="0" w:space="0" w:color="auto"/>
        <w:bottom w:val="none" w:sz="0" w:space="0" w:color="auto"/>
        <w:right w:val="none" w:sz="0" w:space="0" w:color="auto"/>
      </w:divBdr>
    </w:div>
    <w:div w:id="342755132">
      <w:bodyDiv w:val="1"/>
      <w:marLeft w:val="0"/>
      <w:marRight w:val="0"/>
      <w:marTop w:val="0"/>
      <w:marBottom w:val="0"/>
      <w:divBdr>
        <w:top w:val="none" w:sz="0" w:space="0" w:color="auto"/>
        <w:left w:val="none" w:sz="0" w:space="0" w:color="auto"/>
        <w:bottom w:val="none" w:sz="0" w:space="0" w:color="auto"/>
        <w:right w:val="none" w:sz="0" w:space="0" w:color="auto"/>
      </w:divBdr>
    </w:div>
    <w:div w:id="353581421">
      <w:bodyDiv w:val="1"/>
      <w:marLeft w:val="0"/>
      <w:marRight w:val="0"/>
      <w:marTop w:val="0"/>
      <w:marBottom w:val="0"/>
      <w:divBdr>
        <w:top w:val="none" w:sz="0" w:space="0" w:color="auto"/>
        <w:left w:val="none" w:sz="0" w:space="0" w:color="auto"/>
        <w:bottom w:val="none" w:sz="0" w:space="0" w:color="auto"/>
        <w:right w:val="none" w:sz="0" w:space="0" w:color="auto"/>
      </w:divBdr>
    </w:div>
    <w:div w:id="371425271">
      <w:bodyDiv w:val="1"/>
      <w:marLeft w:val="0"/>
      <w:marRight w:val="0"/>
      <w:marTop w:val="0"/>
      <w:marBottom w:val="0"/>
      <w:divBdr>
        <w:top w:val="none" w:sz="0" w:space="0" w:color="auto"/>
        <w:left w:val="none" w:sz="0" w:space="0" w:color="auto"/>
        <w:bottom w:val="none" w:sz="0" w:space="0" w:color="auto"/>
        <w:right w:val="none" w:sz="0" w:space="0" w:color="auto"/>
      </w:divBdr>
    </w:div>
    <w:div w:id="397358962">
      <w:bodyDiv w:val="1"/>
      <w:marLeft w:val="0"/>
      <w:marRight w:val="0"/>
      <w:marTop w:val="0"/>
      <w:marBottom w:val="0"/>
      <w:divBdr>
        <w:top w:val="none" w:sz="0" w:space="0" w:color="auto"/>
        <w:left w:val="none" w:sz="0" w:space="0" w:color="auto"/>
        <w:bottom w:val="none" w:sz="0" w:space="0" w:color="auto"/>
        <w:right w:val="none" w:sz="0" w:space="0" w:color="auto"/>
      </w:divBdr>
    </w:div>
    <w:div w:id="403069581">
      <w:bodyDiv w:val="1"/>
      <w:marLeft w:val="0"/>
      <w:marRight w:val="0"/>
      <w:marTop w:val="0"/>
      <w:marBottom w:val="0"/>
      <w:divBdr>
        <w:top w:val="none" w:sz="0" w:space="0" w:color="auto"/>
        <w:left w:val="none" w:sz="0" w:space="0" w:color="auto"/>
        <w:bottom w:val="none" w:sz="0" w:space="0" w:color="auto"/>
        <w:right w:val="none" w:sz="0" w:space="0" w:color="auto"/>
      </w:divBdr>
    </w:div>
    <w:div w:id="430591019">
      <w:bodyDiv w:val="1"/>
      <w:marLeft w:val="0"/>
      <w:marRight w:val="0"/>
      <w:marTop w:val="0"/>
      <w:marBottom w:val="0"/>
      <w:divBdr>
        <w:top w:val="none" w:sz="0" w:space="0" w:color="auto"/>
        <w:left w:val="none" w:sz="0" w:space="0" w:color="auto"/>
        <w:bottom w:val="none" w:sz="0" w:space="0" w:color="auto"/>
        <w:right w:val="none" w:sz="0" w:space="0" w:color="auto"/>
      </w:divBdr>
    </w:div>
    <w:div w:id="436214759">
      <w:bodyDiv w:val="1"/>
      <w:marLeft w:val="0"/>
      <w:marRight w:val="0"/>
      <w:marTop w:val="0"/>
      <w:marBottom w:val="0"/>
      <w:divBdr>
        <w:top w:val="none" w:sz="0" w:space="0" w:color="auto"/>
        <w:left w:val="none" w:sz="0" w:space="0" w:color="auto"/>
        <w:bottom w:val="none" w:sz="0" w:space="0" w:color="auto"/>
        <w:right w:val="none" w:sz="0" w:space="0" w:color="auto"/>
      </w:divBdr>
    </w:div>
    <w:div w:id="448286191">
      <w:bodyDiv w:val="1"/>
      <w:marLeft w:val="0"/>
      <w:marRight w:val="0"/>
      <w:marTop w:val="0"/>
      <w:marBottom w:val="0"/>
      <w:divBdr>
        <w:top w:val="none" w:sz="0" w:space="0" w:color="auto"/>
        <w:left w:val="none" w:sz="0" w:space="0" w:color="auto"/>
        <w:bottom w:val="none" w:sz="0" w:space="0" w:color="auto"/>
        <w:right w:val="none" w:sz="0" w:space="0" w:color="auto"/>
      </w:divBdr>
    </w:div>
    <w:div w:id="457337521">
      <w:bodyDiv w:val="1"/>
      <w:marLeft w:val="0"/>
      <w:marRight w:val="0"/>
      <w:marTop w:val="0"/>
      <w:marBottom w:val="0"/>
      <w:divBdr>
        <w:top w:val="none" w:sz="0" w:space="0" w:color="auto"/>
        <w:left w:val="none" w:sz="0" w:space="0" w:color="auto"/>
        <w:bottom w:val="none" w:sz="0" w:space="0" w:color="auto"/>
        <w:right w:val="none" w:sz="0" w:space="0" w:color="auto"/>
      </w:divBdr>
    </w:div>
    <w:div w:id="468011149">
      <w:bodyDiv w:val="1"/>
      <w:marLeft w:val="0"/>
      <w:marRight w:val="0"/>
      <w:marTop w:val="0"/>
      <w:marBottom w:val="0"/>
      <w:divBdr>
        <w:top w:val="none" w:sz="0" w:space="0" w:color="auto"/>
        <w:left w:val="none" w:sz="0" w:space="0" w:color="auto"/>
        <w:bottom w:val="none" w:sz="0" w:space="0" w:color="auto"/>
        <w:right w:val="none" w:sz="0" w:space="0" w:color="auto"/>
      </w:divBdr>
    </w:div>
    <w:div w:id="472990708">
      <w:bodyDiv w:val="1"/>
      <w:marLeft w:val="0"/>
      <w:marRight w:val="0"/>
      <w:marTop w:val="0"/>
      <w:marBottom w:val="0"/>
      <w:divBdr>
        <w:top w:val="none" w:sz="0" w:space="0" w:color="auto"/>
        <w:left w:val="none" w:sz="0" w:space="0" w:color="auto"/>
        <w:bottom w:val="none" w:sz="0" w:space="0" w:color="auto"/>
        <w:right w:val="none" w:sz="0" w:space="0" w:color="auto"/>
      </w:divBdr>
    </w:div>
    <w:div w:id="477957744">
      <w:bodyDiv w:val="1"/>
      <w:marLeft w:val="0"/>
      <w:marRight w:val="0"/>
      <w:marTop w:val="0"/>
      <w:marBottom w:val="0"/>
      <w:divBdr>
        <w:top w:val="none" w:sz="0" w:space="0" w:color="auto"/>
        <w:left w:val="none" w:sz="0" w:space="0" w:color="auto"/>
        <w:bottom w:val="none" w:sz="0" w:space="0" w:color="auto"/>
        <w:right w:val="none" w:sz="0" w:space="0" w:color="auto"/>
      </w:divBdr>
    </w:div>
    <w:div w:id="501967485">
      <w:bodyDiv w:val="1"/>
      <w:marLeft w:val="0"/>
      <w:marRight w:val="0"/>
      <w:marTop w:val="0"/>
      <w:marBottom w:val="0"/>
      <w:divBdr>
        <w:top w:val="none" w:sz="0" w:space="0" w:color="auto"/>
        <w:left w:val="none" w:sz="0" w:space="0" w:color="auto"/>
        <w:bottom w:val="none" w:sz="0" w:space="0" w:color="auto"/>
        <w:right w:val="none" w:sz="0" w:space="0" w:color="auto"/>
      </w:divBdr>
    </w:div>
    <w:div w:id="503978107">
      <w:bodyDiv w:val="1"/>
      <w:marLeft w:val="0"/>
      <w:marRight w:val="0"/>
      <w:marTop w:val="0"/>
      <w:marBottom w:val="0"/>
      <w:divBdr>
        <w:top w:val="none" w:sz="0" w:space="0" w:color="auto"/>
        <w:left w:val="none" w:sz="0" w:space="0" w:color="auto"/>
        <w:bottom w:val="none" w:sz="0" w:space="0" w:color="auto"/>
        <w:right w:val="none" w:sz="0" w:space="0" w:color="auto"/>
      </w:divBdr>
    </w:div>
    <w:div w:id="510798396">
      <w:bodyDiv w:val="1"/>
      <w:marLeft w:val="0"/>
      <w:marRight w:val="0"/>
      <w:marTop w:val="0"/>
      <w:marBottom w:val="0"/>
      <w:divBdr>
        <w:top w:val="none" w:sz="0" w:space="0" w:color="auto"/>
        <w:left w:val="none" w:sz="0" w:space="0" w:color="auto"/>
        <w:bottom w:val="none" w:sz="0" w:space="0" w:color="auto"/>
        <w:right w:val="none" w:sz="0" w:space="0" w:color="auto"/>
      </w:divBdr>
    </w:div>
    <w:div w:id="528225537">
      <w:bodyDiv w:val="1"/>
      <w:marLeft w:val="0"/>
      <w:marRight w:val="0"/>
      <w:marTop w:val="0"/>
      <w:marBottom w:val="0"/>
      <w:divBdr>
        <w:top w:val="none" w:sz="0" w:space="0" w:color="auto"/>
        <w:left w:val="none" w:sz="0" w:space="0" w:color="auto"/>
        <w:bottom w:val="none" w:sz="0" w:space="0" w:color="auto"/>
        <w:right w:val="none" w:sz="0" w:space="0" w:color="auto"/>
      </w:divBdr>
    </w:div>
    <w:div w:id="592936721">
      <w:bodyDiv w:val="1"/>
      <w:marLeft w:val="0"/>
      <w:marRight w:val="0"/>
      <w:marTop w:val="0"/>
      <w:marBottom w:val="0"/>
      <w:divBdr>
        <w:top w:val="none" w:sz="0" w:space="0" w:color="auto"/>
        <w:left w:val="none" w:sz="0" w:space="0" w:color="auto"/>
        <w:bottom w:val="none" w:sz="0" w:space="0" w:color="auto"/>
        <w:right w:val="none" w:sz="0" w:space="0" w:color="auto"/>
      </w:divBdr>
    </w:div>
    <w:div w:id="611741933">
      <w:bodyDiv w:val="1"/>
      <w:marLeft w:val="0"/>
      <w:marRight w:val="0"/>
      <w:marTop w:val="0"/>
      <w:marBottom w:val="0"/>
      <w:divBdr>
        <w:top w:val="none" w:sz="0" w:space="0" w:color="auto"/>
        <w:left w:val="none" w:sz="0" w:space="0" w:color="auto"/>
        <w:bottom w:val="none" w:sz="0" w:space="0" w:color="auto"/>
        <w:right w:val="none" w:sz="0" w:space="0" w:color="auto"/>
      </w:divBdr>
    </w:div>
    <w:div w:id="631835832">
      <w:bodyDiv w:val="1"/>
      <w:marLeft w:val="0"/>
      <w:marRight w:val="0"/>
      <w:marTop w:val="0"/>
      <w:marBottom w:val="0"/>
      <w:divBdr>
        <w:top w:val="none" w:sz="0" w:space="0" w:color="auto"/>
        <w:left w:val="none" w:sz="0" w:space="0" w:color="auto"/>
        <w:bottom w:val="none" w:sz="0" w:space="0" w:color="auto"/>
        <w:right w:val="none" w:sz="0" w:space="0" w:color="auto"/>
      </w:divBdr>
    </w:div>
    <w:div w:id="632173654">
      <w:bodyDiv w:val="1"/>
      <w:marLeft w:val="0"/>
      <w:marRight w:val="0"/>
      <w:marTop w:val="0"/>
      <w:marBottom w:val="0"/>
      <w:divBdr>
        <w:top w:val="none" w:sz="0" w:space="0" w:color="auto"/>
        <w:left w:val="none" w:sz="0" w:space="0" w:color="auto"/>
        <w:bottom w:val="none" w:sz="0" w:space="0" w:color="auto"/>
        <w:right w:val="none" w:sz="0" w:space="0" w:color="auto"/>
      </w:divBdr>
    </w:div>
    <w:div w:id="640842751">
      <w:bodyDiv w:val="1"/>
      <w:marLeft w:val="0"/>
      <w:marRight w:val="0"/>
      <w:marTop w:val="0"/>
      <w:marBottom w:val="0"/>
      <w:divBdr>
        <w:top w:val="none" w:sz="0" w:space="0" w:color="auto"/>
        <w:left w:val="none" w:sz="0" w:space="0" w:color="auto"/>
        <w:bottom w:val="none" w:sz="0" w:space="0" w:color="auto"/>
        <w:right w:val="none" w:sz="0" w:space="0" w:color="auto"/>
      </w:divBdr>
    </w:div>
    <w:div w:id="648561985">
      <w:bodyDiv w:val="1"/>
      <w:marLeft w:val="0"/>
      <w:marRight w:val="0"/>
      <w:marTop w:val="0"/>
      <w:marBottom w:val="0"/>
      <w:divBdr>
        <w:top w:val="none" w:sz="0" w:space="0" w:color="auto"/>
        <w:left w:val="none" w:sz="0" w:space="0" w:color="auto"/>
        <w:bottom w:val="none" w:sz="0" w:space="0" w:color="auto"/>
        <w:right w:val="none" w:sz="0" w:space="0" w:color="auto"/>
      </w:divBdr>
    </w:div>
    <w:div w:id="660736424">
      <w:bodyDiv w:val="1"/>
      <w:marLeft w:val="0"/>
      <w:marRight w:val="0"/>
      <w:marTop w:val="0"/>
      <w:marBottom w:val="0"/>
      <w:divBdr>
        <w:top w:val="none" w:sz="0" w:space="0" w:color="auto"/>
        <w:left w:val="none" w:sz="0" w:space="0" w:color="auto"/>
        <w:bottom w:val="none" w:sz="0" w:space="0" w:color="auto"/>
        <w:right w:val="none" w:sz="0" w:space="0" w:color="auto"/>
      </w:divBdr>
    </w:div>
    <w:div w:id="661547751">
      <w:bodyDiv w:val="1"/>
      <w:marLeft w:val="0"/>
      <w:marRight w:val="0"/>
      <w:marTop w:val="0"/>
      <w:marBottom w:val="0"/>
      <w:divBdr>
        <w:top w:val="none" w:sz="0" w:space="0" w:color="auto"/>
        <w:left w:val="none" w:sz="0" w:space="0" w:color="auto"/>
        <w:bottom w:val="none" w:sz="0" w:space="0" w:color="auto"/>
        <w:right w:val="none" w:sz="0" w:space="0" w:color="auto"/>
      </w:divBdr>
    </w:div>
    <w:div w:id="669258009">
      <w:bodyDiv w:val="1"/>
      <w:marLeft w:val="0"/>
      <w:marRight w:val="0"/>
      <w:marTop w:val="0"/>
      <w:marBottom w:val="0"/>
      <w:divBdr>
        <w:top w:val="none" w:sz="0" w:space="0" w:color="auto"/>
        <w:left w:val="none" w:sz="0" w:space="0" w:color="auto"/>
        <w:bottom w:val="none" w:sz="0" w:space="0" w:color="auto"/>
        <w:right w:val="none" w:sz="0" w:space="0" w:color="auto"/>
      </w:divBdr>
    </w:div>
    <w:div w:id="686563316">
      <w:bodyDiv w:val="1"/>
      <w:marLeft w:val="0"/>
      <w:marRight w:val="0"/>
      <w:marTop w:val="0"/>
      <w:marBottom w:val="0"/>
      <w:divBdr>
        <w:top w:val="none" w:sz="0" w:space="0" w:color="auto"/>
        <w:left w:val="none" w:sz="0" w:space="0" w:color="auto"/>
        <w:bottom w:val="none" w:sz="0" w:space="0" w:color="auto"/>
        <w:right w:val="none" w:sz="0" w:space="0" w:color="auto"/>
      </w:divBdr>
    </w:div>
    <w:div w:id="695471118">
      <w:bodyDiv w:val="1"/>
      <w:marLeft w:val="0"/>
      <w:marRight w:val="0"/>
      <w:marTop w:val="0"/>
      <w:marBottom w:val="0"/>
      <w:divBdr>
        <w:top w:val="none" w:sz="0" w:space="0" w:color="auto"/>
        <w:left w:val="none" w:sz="0" w:space="0" w:color="auto"/>
        <w:bottom w:val="none" w:sz="0" w:space="0" w:color="auto"/>
        <w:right w:val="none" w:sz="0" w:space="0" w:color="auto"/>
      </w:divBdr>
    </w:div>
    <w:div w:id="701905513">
      <w:bodyDiv w:val="1"/>
      <w:marLeft w:val="0"/>
      <w:marRight w:val="0"/>
      <w:marTop w:val="0"/>
      <w:marBottom w:val="0"/>
      <w:divBdr>
        <w:top w:val="none" w:sz="0" w:space="0" w:color="auto"/>
        <w:left w:val="none" w:sz="0" w:space="0" w:color="auto"/>
        <w:bottom w:val="none" w:sz="0" w:space="0" w:color="auto"/>
        <w:right w:val="none" w:sz="0" w:space="0" w:color="auto"/>
      </w:divBdr>
    </w:div>
    <w:div w:id="705831020">
      <w:bodyDiv w:val="1"/>
      <w:marLeft w:val="0"/>
      <w:marRight w:val="0"/>
      <w:marTop w:val="0"/>
      <w:marBottom w:val="0"/>
      <w:divBdr>
        <w:top w:val="none" w:sz="0" w:space="0" w:color="auto"/>
        <w:left w:val="none" w:sz="0" w:space="0" w:color="auto"/>
        <w:bottom w:val="none" w:sz="0" w:space="0" w:color="auto"/>
        <w:right w:val="none" w:sz="0" w:space="0" w:color="auto"/>
      </w:divBdr>
      <w:divsChild>
        <w:div w:id="30887852">
          <w:marLeft w:val="0"/>
          <w:marRight w:val="0"/>
          <w:marTop w:val="0"/>
          <w:marBottom w:val="0"/>
          <w:divBdr>
            <w:top w:val="none" w:sz="0" w:space="0" w:color="auto"/>
            <w:left w:val="none" w:sz="0" w:space="0" w:color="auto"/>
            <w:bottom w:val="none" w:sz="0" w:space="0" w:color="auto"/>
            <w:right w:val="none" w:sz="0" w:space="0" w:color="auto"/>
          </w:divBdr>
        </w:div>
      </w:divsChild>
    </w:div>
    <w:div w:id="712775027">
      <w:bodyDiv w:val="1"/>
      <w:marLeft w:val="0"/>
      <w:marRight w:val="0"/>
      <w:marTop w:val="0"/>
      <w:marBottom w:val="0"/>
      <w:divBdr>
        <w:top w:val="none" w:sz="0" w:space="0" w:color="auto"/>
        <w:left w:val="none" w:sz="0" w:space="0" w:color="auto"/>
        <w:bottom w:val="none" w:sz="0" w:space="0" w:color="auto"/>
        <w:right w:val="none" w:sz="0" w:space="0" w:color="auto"/>
      </w:divBdr>
    </w:div>
    <w:div w:id="720056228">
      <w:bodyDiv w:val="1"/>
      <w:marLeft w:val="0"/>
      <w:marRight w:val="0"/>
      <w:marTop w:val="0"/>
      <w:marBottom w:val="0"/>
      <w:divBdr>
        <w:top w:val="none" w:sz="0" w:space="0" w:color="auto"/>
        <w:left w:val="none" w:sz="0" w:space="0" w:color="auto"/>
        <w:bottom w:val="none" w:sz="0" w:space="0" w:color="auto"/>
        <w:right w:val="none" w:sz="0" w:space="0" w:color="auto"/>
      </w:divBdr>
    </w:div>
    <w:div w:id="744062371">
      <w:bodyDiv w:val="1"/>
      <w:marLeft w:val="0"/>
      <w:marRight w:val="0"/>
      <w:marTop w:val="0"/>
      <w:marBottom w:val="0"/>
      <w:divBdr>
        <w:top w:val="none" w:sz="0" w:space="0" w:color="auto"/>
        <w:left w:val="none" w:sz="0" w:space="0" w:color="auto"/>
        <w:bottom w:val="none" w:sz="0" w:space="0" w:color="auto"/>
        <w:right w:val="none" w:sz="0" w:space="0" w:color="auto"/>
      </w:divBdr>
    </w:div>
    <w:div w:id="750926723">
      <w:bodyDiv w:val="1"/>
      <w:marLeft w:val="0"/>
      <w:marRight w:val="0"/>
      <w:marTop w:val="0"/>
      <w:marBottom w:val="0"/>
      <w:divBdr>
        <w:top w:val="none" w:sz="0" w:space="0" w:color="auto"/>
        <w:left w:val="none" w:sz="0" w:space="0" w:color="auto"/>
        <w:bottom w:val="none" w:sz="0" w:space="0" w:color="auto"/>
        <w:right w:val="none" w:sz="0" w:space="0" w:color="auto"/>
      </w:divBdr>
    </w:div>
    <w:div w:id="757868978">
      <w:bodyDiv w:val="1"/>
      <w:marLeft w:val="0"/>
      <w:marRight w:val="0"/>
      <w:marTop w:val="0"/>
      <w:marBottom w:val="0"/>
      <w:divBdr>
        <w:top w:val="none" w:sz="0" w:space="0" w:color="auto"/>
        <w:left w:val="none" w:sz="0" w:space="0" w:color="auto"/>
        <w:bottom w:val="none" w:sz="0" w:space="0" w:color="auto"/>
        <w:right w:val="none" w:sz="0" w:space="0" w:color="auto"/>
      </w:divBdr>
    </w:div>
    <w:div w:id="763960203">
      <w:bodyDiv w:val="1"/>
      <w:marLeft w:val="0"/>
      <w:marRight w:val="0"/>
      <w:marTop w:val="0"/>
      <w:marBottom w:val="0"/>
      <w:divBdr>
        <w:top w:val="none" w:sz="0" w:space="0" w:color="auto"/>
        <w:left w:val="none" w:sz="0" w:space="0" w:color="auto"/>
        <w:bottom w:val="none" w:sz="0" w:space="0" w:color="auto"/>
        <w:right w:val="none" w:sz="0" w:space="0" w:color="auto"/>
      </w:divBdr>
    </w:div>
    <w:div w:id="767241193">
      <w:bodyDiv w:val="1"/>
      <w:marLeft w:val="0"/>
      <w:marRight w:val="0"/>
      <w:marTop w:val="0"/>
      <w:marBottom w:val="0"/>
      <w:divBdr>
        <w:top w:val="none" w:sz="0" w:space="0" w:color="auto"/>
        <w:left w:val="none" w:sz="0" w:space="0" w:color="auto"/>
        <w:bottom w:val="none" w:sz="0" w:space="0" w:color="auto"/>
        <w:right w:val="none" w:sz="0" w:space="0" w:color="auto"/>
      </w:divBdr>
    </w:div>
    <w:div w:id="767427038">
      <w:bodyDiv w:val="1"/>
      <w:marLeft w:val="0"/>
      <w:marRight w:val="0"/>
      <w:marTop w:val="0"/>
      <w:marBottom w:val="0"/>
      <w:divBdr>
        <w:top w:val="none" w:sz="0" w:space="0" w:color="auto"/>
        <w:left w:val="none" w:sz="0" w:space="0" w:color="auto"/>
        <w:bottom w:val="none" w:sz="0" w:space="0" w:color="auto"/>
        <w:right w:val="none" w:sz="0" w:space="0" w:color="auto"/>
      </w:divBdr>
    </w:div>
    <w:div w:id="775713905">
      <w:bodyDiv w:val="1"/>
      <w:marLeft w:val="0"/>
      <w:marRight w:val="0"/>
      <w:marTop w:val="0"/>
      <w:marBottom w:val="0"/>
      <w:divBdr>
        <w:top w:val="none" w:sz="0" w:space="0" w:color="auto"/>
        <w:left w:val="none" w:sz="0" w:space="0" w:color="auto"/>
        <w:bottom w:val="none" w:sz="0" w:space="0" w:color="auto"/>
        <w:right w:val="none" w:sz="0" w:space="0" w:color="auto"/>
      </w:divBdr>
    </w:div>
    <w:div w:id="778600236">
      <w:bodyDiv w:val="1"/>
      <w:marLeft w:val="0"/>
      <w:marRight w:val="0"/>
      <w:marTop w:val="0"/>
      <w:marBottom w:val="0"/>
      <w:divBdr>
        <w:top w:val="none" w:sz="0" w:space="0" w:color="auto"/>
        <w:left w:val="none" w:sz="0" w:space="0" w:color="auto"/>
        <w:bottom w:val="none" w:sz="0" w:space="0" w:color="auto"/>
        <w:right w:val="none" w:sz="0" w:space="0" w:color="auto"/>
      </w:divBdr>
    </w:div>
    <w:div w:id="779688356">
      <w:bodyDiv w:val="1"/>
      <w:marLeft w:val="0"/>
      <w:marRight w:val="0"/>
      <w:marTop w:val="0"/>
      <w:marBottom w:val="0"/>
      <w:divBdr>
        <w:top w:val="none" w:sz="0" w:space="0" w:color="auto"/>
        <w:left w:val="none" w:sz="0" w:space="0" w:color="auto"/>
        <w:bottom w:val="none" w:sz="0" w:space="0" w:color="auto"/>
        <w:right w:val="none" w:sz="0" w:space="0" w:color="auto"/>
      </w:divBdr>
    </w:div>
    <w:div w:id="786390952">
      <w:bodyDiv w:val="1"/>
      <w:marLeft w:val="0"/>
      <w:marRight w:val="0"/>
      <w:marTop w:val="0"/>
      <w:marBottom w:val="0"/>
      <w:divBdr>
        <w:top w:val="none" w:sz="0" w:space="0" w:color="auto"/>
        <w:left w:val="none" w:sz="0" w:space="0" w:color="auto"/>
        <w:bottom w:val="none" w:sz="0" w:space="0" w:color="auto"/>
        <w:right w:val="none" w:sz="0" w:space="0" w:color="auto"/>
      </w:divBdr>
    </w:div>
    <w:div w:id="792597920">
      <w:bodyDiv w:val="1"/>
      <w:marLeft w:val="0"/>
      <w:marRight w:val="0"/>
      <w:marTop w:val="0"/>
      <w:marBottom w:val="0"/>
      <w:divBdr>
        <w:top w:val="none" w:sz="0" w:space="0" w:color="auto"/>
        <w:left w:val="none" w:sz="0" w:space="0" w:color="auto"/>
        <w:bottom w:val="none" w:sz="0" w:space="0" w:color="auto"/>
        <w:right w:val="none" w:sz="0" w:space="0" w:color="auto"/>
      </w:divBdr>
    </w:div>
    <w:div w:id="797644739">
      <w:bodyDiv w:val="1"/>
      <w:marLeft w:val="0"/>
      <w:marRight w:val="0"/>
      <w:marTop w:val="0"/>
      <w:marBottom w:val="0"/>
      <w:divBdr>
        <w:top w:val="none" w:sz="0" w:space="0" w:color="auto"/>
        <w:left w:val="none" w:sz="0" w:space="0" w:color="auto"/>
        <w:bottom w:val="none" w:sz="0" w:space="0" w:color="auto"/>
        <w:right w:val="none" w:sz="0" w:space="0" w:color="auto"/>
      </w:divBdr>
    </w:div>
    <w:div w:id="816723937">
      <w:bodyDiv w:val="1"/>
      <w:marLeft w:val="0"/>
      <w:marRight w:val="0"/>
      <w:marTop w:val="0"/>
      <w:marBottom w:val="0"/>
      <w:divBdr>
        <w:top w:val="none" w:sz="0" w:space="0" w:color="auto"/>
        <w:left w:val="none" w:sz="0" w:space="0" w:color="auto"/>
        <w:bottom w:val="none" w:sz="0" w:space="0" w:color="auto"/>
        <w:right w:val="none" w:sz="0" w:space="0" w:color="auto"/>
      </w:divBdr>
    </w:div>
    <w:div w:id="817040945">
      <w:bodyDiv w:val="1"/>
      <w:marLeft w:val="0"/>
      <w:marRight w:val="0"/>
      <w:marTop w:val="0"/>
      <w:marBottom w:val="0"/>
      <w:divBdr>
        <w:top w:val="none" w:sz="0" w:space="0" w:color="auto"/>
        <w:left w:val="none" w:sz="0" w:space="0" w:color="auto"/>
        <w:bottom w:val="none" w:sz="0" w:space="0" w:color="auto"/>
        <w:right w:val="none" w:sz="0" w:space="0" w:color="auto"/>
      </w:divBdr>
    </w:div>
    <w:div w:id="830947694">
      <w:bodyDiv w:val="1"/>
      <w:marLeft w:val="0"/>
      <w:marRight w:val="0"/>
      <w:marTop w:val="0"/>
      <w:marBottom w:val="0"/>
      <w:divBdr>
        <w:top w:val="none" w:sz="0" w:space="0" w:color="auto"/>
        <w:left w:val="none" w:sz="0" w:space="0" w:color="auto"/>
        <w:bottom w:val="none" w:sz="0" w:space="0" w:color="auto"/>
        <w:right w:val="none" w:sz="0" w:space="0" w:color="auto"/>
      </w:divBdr>
    </w:div>
    <w:div w:id="854877942">
      <w:bodyDiv w:val="1"/>
      <w:marLeft w:val="0"/>
      <w:marRight w:val="0"/>
      <w:marTop w:val="0"/>
      <w:marBottom w:val="0"/>
      <w:divBdr>
        <w:top w:val="none" w:sz="0" w:space="0" w:color="auto"/>
        <w:left w:val="none" w:sz="0" w:space="0" w:color="auto"/>
        <w:bottom w:val="none" w:sz="0" w:space="0" w:color="auto"/>
        <w:right w:val="none" w:sz="0" w:space="0" w:color="auto"/>
      </w:divBdr>
      <w:divsChild>
        <w:div w:id="971983535">
          <w:marLeft w:val="0"/>
          <w:marRight w:val="0"/>
          <w:marTop w:val="0"/>
          <w:marBottom w:val="0"/>
          <w:divBdr>
            <w:top w:val="none" w:sz="0" w:space="0" w:color="auto"/>
            <w:left w:val="none" w:sz="0" w:space="0" w:color="auto"/>
            <w:bottom w:val="none" w:sz="0" w:space="0" w:color="auto"/>
            <w:right w:val="none" w:sz="0" w:space="0" w:color="auto"/>
          </w:divBdr>
        </w:div>
      </w:divsChild>
    </w:div>
    <w:div w:id="858391210">
      <w:bodyDiv w:val="1"/>
      <w:marLeft w:val="0"/>
      <w:marRight w:val="0"/>
      <w:marTop w:val="0"/>
      <w:marBottom w:val="0"/>
      <w:divBdr>
        <w:top w:val="none" w:sz="0" w:space="0" w:color="auto"/>
        <w:left w:val="none" w:sz="0" w:space="0" w:color="auto"/>
        <w:bottom w:val="none" w:sz="0" w:space="0" w:color="auto"/>
        <w:right w:val="none" w:sz="0" w:space="0" w:color="auto"/>
      </w:divBdr>
    </w:div>
    <w:div w:id="879896668">
      <w:bodyDiv w:val="1"/>
      <w:marLeft w:val="0"/>
      <w:marRight w:val="0"/>
      <w:marTop w:val="0"/>
      <w:marBottom w:val="0"/>
      <w:divBdr>
        <w:top w:val="none" w:sz="0" w:space="0" w:color="auto"/>
        <w:left w:val="none" w:sz="0" w:space="0" w:color="auto"/>
        <w:bottom w:val="none" w:sz="0" w:space="0" w:color="auto"/>
        <w:right w:val="none" w:sz="0" w:space="0" w:color="auto"/>
      </w:divBdr>
    </w:div>
    <w:div w:id="895049466">
      <w:bodyDiv w:val="1"/>
      <w:marLeft w:val="0"/>
      <w:marRight w:val="0"/>
      <w:marTop w:val="0"/>
      <w:marBottom w:val="0"/>
      <w:divBdr>
        <w:top w:val="none" w:sz="0" w:space="0" w:color="auto"/>
        <w:left w:val="none" w:sz="0" w:space="0" w:color="auto"/>
        <w:bottom w:val="none" w:sz="0" w:space="0" w:color="auto"/>
        <w:right w:val="none" w:sz="0" w:space="0" w:color="auto"/>
      </w:divBdr>
    </w:div>
    <w:div w:id="910503524">
      <w:bodyDiv w:val="1"/>
      <w:marLeft w:val="0"/>
      <w:marRight w:val="0"/>
      <w:marTop w:val="0"/>
      <w:marBottom w:val="0"/>
      <w:divBdr>
        <w:top w:val="none" w:sz="0" w:space="0" w:color="auto"/>
        <w:left w:val="none" w:sz="0" w:space="0" w:color="auto"/>
        <w:bottom w:val="none" w:sz="0" w:space="0" w:color="auto"/>
        <w:right w:val="none" w:sz="0" w:space="0" w:color="auto"/>
      </w:divBdr>
    </w:div>
    <w:div w:id="943653383">
      <w:bodyDiv w:val="1"/>
      <w:marLeft w:val="0"/>
      <w:marRight w:val="0"/>
      <w:marTop w:val="0"/>
      <w:marBottom w:val="0"/>
      <w:divBdr>
        <w:top w:val="none" w:sz="0" w:space="0" w:color="auto"/>
        <w:left w:val="none" w:sz="0" w:space="0" w:color="auto"/>
        <w:bottom w:val="none" w:sz="0" w:space="0" w:color="auto"/>
        <w:right w:val="none" w:sz="0" w:space="0" w:color="auto"/>
      </w:divBdr>
    </w:div>
    <w:div w:id="952250460">
      <w:bodyDiv w:val="1"/>
      <w:marLeft w:val="0"/>
      <w:marRight w:val="0"/>
      <w:marTop w:val="0"/>
      <w:marBottom w:val="0"/>
      <w:divBdr>
        <w:top w:val="none" w:sz="0" w:space="0" w:color="auto"/>
        <w:left w:val="none" w:sz="0" w:space="0" w:color="auto"/>
        <w:bottom w:val="none" w:sz="0" w:space="0" w:color="auto"/>
        <w:right w:val="none" w:sz="0" w:space="0" w:color="auto"/>
      </w:divBdr>
    </w:div>
    <w:div w:id="959144346">
      <w:bodyDiv w:val="1"/>
      <w:marLeft w:val="0"/>
      <w:marRight w:val="0"/>
      <w:marTop w:val="0"/>
      <w:marBottom w:val="0"/>
      <w:divBdr>
        <w:top w:val="none" w:sz="0" w:space="0" w:color="auto"/>
        <w:left w:val="none" w:sz="0" w:space="0" w:color="auto"/>
        <w:bottom w:val="none" w:sz="0" w:space="0" w:color="auto"/>
        <w:right w:val="none" w:sz="0" w:space="0" w:color="auto"/>
      </w:divBdr>
    </w:div>
    <w:div w:id="972561875">
      <w:bodyDiv w:val="1"/>
      <w:marLeft w:val="0"/>
      <w:marRight w:val="0"/>
      <w:marTop w:val="0"/>
      <w:marBottom w:val="0"/>
      <w:divBdr>
        <w:top w:val="none" w:sz="0" w:space="0" w:color="auto"/>
        <w:left w:val="none" w:sz="0" w:space="0" w:color="auto"/>
        <w:bottom w:val="none" w:sz="0" w:space="0" w:color="auto"/>
        <w:right w:val="none" w:sz="0" w:space="0" w:color="auto"/>
      </w:divBdr>
    </w:div>
    <w:div w:id="1003051042">
      <w:bodyDiv w:val="1"/>
      <w:marLeft w:val="0"/>
      <w:marRight w:val="0"/>
      <w:marTop w:val="0"/>
      <w:marBottom w:val="0"/>
      <w:divBdr>
        <w:top w:val="none" w:sz="0" w:space="0" w:color="auto"/>
        <w:left w:val="none" w:sz="0" w:space="0" w:color="auto"/>
        <w:bottom w:val="none" w:sz="0" w:space="0" w:color="auto"/>
        <w:right w:val="none" w:sz="0" w:space="0" w:color="auto"/>
      </w:divBdr>
    </w:div>
    <w:div w:id="1012341465">
      <w:bodyDiv w:val="1"/>
      <w:marLeft w:val="0"/>
      <w:marRight w:val="0"/>
      <w:marTop w:val="0"/>
      <w:marBottom w:val="0"/>
      <w:divBdr>
        <w:top w:val="none" w:sz="0" w:space="0" w:color="auto"/>
        <w:left w:val="none" w:sz="0" w:space="0" w:color="auto"/>
        <w:bottom w:val="none" w:sz="0" w:space="0" w:color="auto"/>
        <w:right w:val="none" w:sz="0" w:space="0" w:color="auto"/>
      </w:divBdr>
    </w:div>
    <w:div w:id="1021397550">
      <w:bodyDiv w:val="1"/>
      <w:marLeft w:val="0"/>
      <w:marRight w:val="0"/>
      <w:marTop w:val="0"/>
      <w:marBottom w:val="0"/>
      <w:divBdr>
        <w:top w:val="none" w:sz="0" w:space="0" w:color="auto"/>
        <w:left w:val="none" w:sz="0" w:space="0" w:color="auto"/>
        <w:bottom w:val="none" w:sz="0" w:space="0" w:color="auto"/>
        <w:right w:val="none" w:sz="0" w:space="0" w:color="auto"/>
      </w:divBdr>
    </w:div>
    <w:div w:id="1021859254">
      <w:bodyDiv w:val="1"/>
      <w:marLeft w:val="0"/>
      <w:marRight w:val="0"/>
      <w:marTop w:val="0"/>
      <w:marBottom w:val="0"/>
      <w:divBdr>
        <w:top w:val="none" w:sz="0" w:space="0" w:color="auto"/>
        <w:left w:val="none" w:sz="0" w:space="0" w:color="auto"/>
        <w:bottom w:val="none" w:sz="0" w:space="0" w:color="auto"/>
        <w:right w:val="none" w:sz="0" w:space="0" w:color="auto"/>
      </w:divBdr>
    </w:div>
    <w:div w:id="1026981113">
      <w:bodyDiv w:val="1"/>
      <w:marLeft w:val="0"/>
      <w:marRight w:val="0"/>
      <w:marTop w:val="0"/>
      <w:marBottom w:val="0"/>
      <w:divBdr>
        <w:top w:val="none" w:sz="0" w:space="0" w:color="auto"/>
        <w:left w:val="none" w:sz="0" w:space="0" w:color="auto"/>
        <w:bottom w:val="none" w:sz="0" w:space="0" w:color="auto"/>
        <w:right w:val="none" w:sz="0" w:space="0" w:color="auto"/>
      </w:divBdr>
    </w:div>
    <w:div w:id="1034113462">
      <w:bodyDiv w:val="1"/>
      <w:marLeft w:val="0"/>
      <w:marRight w:val="0"/>
      <w:marTop w:val="0"/>
      <w:marBottom w:val="0"/>
      <w:divBdr>
        <w:top w:val="none" w:sz="0" w:space="0" w:color="auto"/>
        <w:left w:val="none" w:sz="0" w:space="0" w:color="auto"/>
        <w:bottom w:val="none" w:sz="0" w:space="0" w:color="auto"/>
        <w:right w:val="none" w:sz="0" w:space="0" w:color="auto"/>
      </w:divBdr>
    </w:div>
    <w:div w:id="1034309455">
      <w:bodyDiv w:val="1"/>
      <w:marLeft w:val="0"/>
      <w:marRight w:val="0"/>
      <w:marTop w:val="0"/>
      <w:marBottom w:val="0"/>
      <w:divBdr>
        <w:top w:val="none" w:sz="0" w:space="0" w:color="auto"/>
        <w:left w:val="none" w:sz="0" w:space="0" w:color="auto"/>
        <w:bottom w:val="none" w:sz="0" w:space="0" w:color="auto"/>
        <w:right w:val="none" w:sz="0" w:space="0" w:color="auto"/>
      </w:divBdr>
    </w:div>
    <w:div w:id="1038621433">
      <w:bodyDiv w:val="1"/>
      <w:marLeft w:val="0"/>
      <w:marRight w:val="0"/>
      <w:marTop w:val="0"/>
      <w:marBottom w:val="0"/>
      <w:divBdr>
        <w:top w:val="none" w:sz="0" w:space="0" w:color="auto"/>
        <w:left w:val="none" w:sz="0" w:space="0" w:color="auto"/>
        <w:bottom w:val="none" w:sz="0" w:space="0" w:color="auto"/>
        <w:right w:val="none" w:sz="0" w:space="0" w:color="auto"/>
      </w:divBdr>
    </w:div>
    <w:div w:id="1039358312">
      <w:bodyDiv w:val="1"/>
      <w:marLeft w:val="0"/>
      <w:marRight w:val="0"/>
      <w:marTop w:val="0"/>
      <w:marBottom w:val="0"/>
      <w:divBdr>
        <w:top w:val="none" w:sz="0" w:space="0" w:color="auto"/>
        <w:left w:val="none" w:sz="0" w:space="0" w:color="auto"/>
        <w:bottom w:val="none" w:sz="0" w:space="0" w:color="auto"/>
        <w:right w:val="none" w:sz="0" w:space="0" w:color="auto"/>
      </w:divBdr>
    </w:div>
    <w:div w:id="1053042215">
      <w:bodyDiv w:val="1"/>
      <w:marLeft w:val="0"/>
      <w:marRight w:val="0"/>
      <w:marTop w:val="0"/>
      <w:marBottom w:val="0"/>
      <w:divBdr>
        <w:top w:val="none" w:sz="0" w:space="0" w:color="auto"/>
        <w:left w:val="none" w:sz="0" w:space="0" w:color="auto"/>
        <w:bottom w:val="none" w:sz="0" w:space="0" w:color="auto"/>
        <w:right w:val="none" w:sz="0" w:space="0" w:color="auto"/>
      </w:divBdr>
    </w:div>
    <w:div w:id="1053231052">
      <w:bodyDiv w:val="1"/>
      <w:marLeft w:val="0"/>
      <w:marRight w:val="0"/>
      <w:marTop w:val="0"/>
      <w:marBottom w:val="0"/>
      <w:divBdr>
        <w:top w:val="none" w:sz="0" w:space="0" w:color="auto"/>
        <w:left w:val="none" w:sz="0" w:space="0" w:color="auto"/>
        <w:bottom w:val="none" w:sz="0" w:space="0" w:color="auto"/>
        <w:right w:val="none" w:sz="0" w:space="0" w:color="auto"/>
      </w:divBdr>
    </w:div>
    <w:div w:id="1064183946">
      <w:bodyDiv w:val="1"/>
      <w:marLeft w:val="0"/>
      <w:marRight w:val="0"/>
      <w:marTop w:val="0"/>
      <w:marBottom w:val="0"/>
      <w:divBdr>
        <w:top w:val="none" w:sz="0" w:space="0" w:color="auto"/>
        <w:left w:val="none" w:sz="0" w:space="0" w:color="auto"/>
        <w:bottom w:val="none" w:sz="0" w:space="0" w:color="auto"/>
        <w:right w:val="none" w:sz="0" w:space="0" w:color="auto"/>
      </w:divBdr>
    </w:div>
    <w:div w:id="1066342145">
      <w:bodyDiv w:val="1"/>
      <w:marLeft w:val="0"/>
      <w:marRight w:val="0"/>
      <w:marTop w:val="0"/>
      <w:marBottom w:val="0"/>
      <w:divBdr>
        <w:top w:val="none" w:sz="0" w:space="0" w:color="auto"/>
        <w:left w:val="none" w:sz="0" w:space="0" w:color="auto"/>
        <w:bottom w:val="none" w:sz="0" w:space="0" w:color="auto"/>
        <w:right w:val="none" w:sz="0" w:space="0" w:color="auto"/>
      </w:divBdr>
    </w:div>
    <w:div w:id="1101684523">
      <w:bodyDiv w:val="1"/>
      <w:marLeft w:val="0"/>
      <w:marRight w:val="0"/>
      <w:marTop w:val="0"/>
      <w:marBottom w:val="0"/>
      <w:divBdr>
        <w:top w:val="none" w:sz="0" w:space="0" w:color="auto"/>
        <w:left w:val="none" w:sz="0" w:space="0" w:color="auto"/>
        <w:bottom w:val="none" w:sz="0" w:space="0" w:color="auto"/>
        <w:right w:val="none" w:sz="0" w:space="0" w:color="auto"/>
      </w:divBdr>
    </w:div>
    <w:div w:id="1102798885">
      <w:bodyDiv w:val="1"/>
      <w:marLeft w:val="0"/>
      <w:marRight w:val="0"/>
      <w:marTop w:val="0"/>
      <w:marBottom w:val="0"/>
      <w:divBdr>
        <w:top w:val="none" w:sz="0" w:space="0" w:color="auto"/>
        <w:left w:val="none" w:sz="0" w:space="0" w:color="auto"/>
        <w:bottom w:val="none" w:sz="0" w:space="0" w:color="auto"/>
        <w:right w:val="none" w:sz="0" w:space="0" w:color="auto"/>
      </w:divBdr>
    </w:div>
    <w:div w:id="1109274644">
      <w:bodyDiv w:val="1"/>
      <w:marLeft w:val="0"/>
      <w:marRight w:val="0"/>
      <w:marTop w:val="0"/>
      <w:marBottom w:val="0"/>
      <w:divBdr>
        <w:top w:val="none" w:sz="0" w:space="0" w:color="auto"/>
        <w:left w:val="none" w:sz="0" w:space="0" w:color="auto"/>
        <w:bottom w:val="none" w:sz="0" w:space="0" w:color="auto"/>
        <w:right w:val="none" w:sz="0" w:space="0" w:color="auto"/>
      </w:divBdr>
    </w:div>
    <w:div w:id="1110733828">
      <w:bodyDiv w:val="1"/>
      <w:marLeft w:val="0"/>
      <w:marRight w:val="0"/>
      <w:marTop w:val="0"/>
      <w:marBottom w:val="0"/>
      <w:divBdr>
        <w:top w:val="none" w:sz="0" w:space="0" w:color="auto"/>
        <w:left w:val="none" w:sz="0" w:space="0" w:color="auto"/>
        <w:bottom w:val="none" w:sz="0" w:space="0" w:color="auto"/>
        <w:right w:val="none" w:sz="0" w:space="0" w:color="auto"/>
      </w:divBdr>
    </w:div>
    <w:div w:id="1124039226">
      <w:bodyDiv w:val="1"/>
      <w:marLeft w:val="0"/>
      <w:marRight w:val="0"/>
      <w:marTop w:val="0"/>
      <w:marBottom w:val="0"/>
      <w:divBdr>
        <w:top w:val="none" w:sz="0" w:space="0" w:color="auto"/>
        <w:left w:val="none" w:sz="0" w:space="0" w:color="auto"/>
        <w:bottom w:val="none" w:sz="0" w:space="0" w:color="auto"/>
        <w:right w:val="none" w:sz="0" w:space="0" w:color="auto"/>
      </w:divBdr>
    </w:div>
    <w:div w:id="1143153340">
      <w:bodyDiv w:val="1"/>
      <w:marLeft w:val="0"/>
      <w:marRight w:val="0"/>
      <w:marTop w:val="0"/>
      <w:marBottom w:val="0"/>
      <w:divBdr>
        <w:top w:val="none" w:sz="0" w:space="0" w:color="auto"/>
        <w:left w:val="none" w:sz="0" w:space="0" w:color="auto"/>
        <w:bottom w:val="none" w:sz="0" w:space="0" w:color="auto"/>
        <w:right w:val="none" w:sz="0" w:space="0" w:color="auto"/>
      </w:divBdr>
    </w:div>
    <w:div w:id="1159346535">
      <w:bodyDiv w:val="1"/>
      <w:marLeft w:val="0"/>
      <w:marRight w:val="0"/>
      <w:marTop w:val="0"/>
      <w:marBottom w:val="0"/>
      <w:divBdr>
        <w:top w:val="none" w:sz="0" w:space="0" w:color="auto"/>
        <w:left w:val="none" w:sz="0" w:space="0" w:color="auto"/>
        <w:bottom w:val="none" w:sz="0" w:space="0" w:color="auto"/>
        <w:right w:val="none" w:sz="0" w:space="0" w:color="auto"/>
      </w:divBdr>
    </w:div>
    <w:div w:id="1161313386">
      <w:bodyDiv w:val="1"/>
      <w:marLeft w:val="0"/>
      <w:marRight w:val="0"/>
      <w:marTop w:val="0"/>
      <w:marBottom w:val="0"/>
      <w:divBdr>
        <w:top w:val="none" w:sz="0" w:space="0" w:color="auto"/>
        <w:left w:val="none" w:sz="0" w:space="0" w:color="auto"/>
        <w:bottom w:val="none" w:sz="0" w:space="0" w:color="auto"/>
        <w:right w:val="none" w:sz="0" w:space="0" w:color="auto"/>
      </w:divBdr>
    </w:div>
    <w:div w:id="1178622248">
      <w:bodyDiv w:val="1"/>
      <w:marLeft w:val="0"/>
      <w:marRight w:val="0"/>
      <w:marTop w:val="0"/>
      <w:marBottom w:val="0"/>
      <w:divBdr>
        <w:top w:val="none" w:sz="0" w:space="0" w:color="auto"/>
        <w:left w:val="none" w:sz="0" w:space="0" w:color="auto"/>
        <w:bottom w:val="none" w:sz="0" w:space="0" w:color="auto"/>
        <w:right w:val="none" w:sz="0" w:space="0" w:color="auto"/>
      </w:divBdr>
      <w:divsChild>
        <w:div w:id="1061749842">
          <w:marLeft w:val="0"/>
          <w:marRight w:val="0"/>
          <w:marTop w:val="0"/>
          <w:marBottom w:val="0"/>
          <w:divBdr>
            <w:top w:val="none" w:sz="0" w:space="0" w:color="auto"/>
            <w:left w:val="none" w:sz="0" w:space="0" w:color="auto"/>
            <w:bottom w:val="none" w:sz="0" w:space="0" w:color="auto"/>
            <w:right w:val="none" w:sz="0" w:space="0" w:color="auto"/>
          </w:divBdr>
          <w:divsChild>
            <w:div w:id="604774053">
              <w:marLeft w:val="0"/>
              <w:marRight w:val="0"/>
              <w:marTop w:val="0"/>
              <w:marBottom w:val="0"/>
              <w:divBdr>
                <w:top w:val="none" w:sz="0" w:space="0" w:color="auto"/>
                <w:left w:val="none" w:sz="0" w:space="0" w:color="auto"/>
                <w:bottom w:val="none" w:sz="0" w:space="0" w:color="auto"/>
                <w:right w:val="none" w:sz="0" w:space="0" w:color="auto"/>
              </w:divBdr>
              <w:divsChild>
                <w:div w:id="127358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398737">
      <w:bodyDiv w:val="1"/>
      <w:marLeft w:val="0"/>
      <w:marRight w:val="0"/>
      <w:marTop w:val="0"/>
      <w:marBottom w:val="0"/>
      <w:divBdr>
        <w:top w:val="none" w:sz="0" w:space="0" w:color="auto"/>
        <w:left w:val="none" w:sz="0" w:space="0" w:color="auto"/>
        <w:bottom w:val="none" w:sz="0" w:space="0" w:color="auto"/>
        <w:right w:val="none" w:sz="0" w:space="0" w:color="auto"/>
      </w:divBdr>
    </w:div>
    <w:div w:id="1188984024">
      <w:bodyDiv w:val="1"/>
      <w:marLeft w:val="0"/>
      <w:marRight w:val="0"/>
      <w:marTop w:val="0"/>
      <w:marBottom w:val="0"/>
      <w:divBdr>
        <w:top w:val="none" w:sz="0" w:space="0" w:color="auto"/>
        <w:left w:val="none" w:sz="0" w:space="0" w:color="auto"/>
        <w:bottom w:val="none" w:sz="0" w:space="0" w:color="auto"/>
        <w:right w:val="none" w:sz="0" w:space="0" w:color="auto"/>
      </w:divBdr>
    </w:div>
    <w:div w:id="1192495387">
      <w:bodyDiv w:val="1"/>
      <w:marLeft w:val="0"/>
      <w:marRight w:val="0"/>
      <w:marTop w:val="0"/>
      <w:marBottom w:val="0"/>
      <w:divBdr>
        <w:top w:val="none" w:sz="0" w:space="0" w:color="auto"/>
        <w:left w:val="none" w:sz="0" w:space="0" w:color="auto"/>
        <w:bottom w:val="none" w:sz="0" w:space="0" w:color="auto"/>
        <w:right w:val="none" w:sz="0" w:space="0" w:color="auto"/>
      </w:divBdr>
    </w:div>
    <w:div w:id="1205172356">
      <w:bodyDiv w:val="1"/>
      <w:marLeft w:val="0"/>
      <w:marRight w:val="0"/>
      <w:marTop w:val="0"/>
      <w:marBottom w:val="0"/>
      <w:divBdr>
        <w:top w:val="none" w:sz="0" w:space="0" w:color="auto"/>
        <w:left w:val="none" w:sz="0" w:space="0" w:color="auto"/>
        <w:bottom w:val="none" w:sz="0" w:space="0" w:color="auto"/>
        <w:right w:val="none" w:sz="0" w:space="0" w:color="auto"/>
      </w:divBdr>
    </w:div>
    <w:div w:id="1205680879">
      <w:bodyDiv w:val="1"/>
      <w:marLeft w:val="0"/>
      <w:marRight w:val="0"/>
      <w:marTop w:val="0"/>
      <w:marBottom w:val="0"/>
      <w:divBdr>
        <w:top w:val="none" w:sz="0" w:space="0" w:color="auto"/>
        <w:left w:val="none" w:sz="0" w:space="0" w:color="auto"/>
        <w:bottom w:val="none" w:sz="0" w:space="0" w:color="auto"/>
        <w:right w:val="none" w:sz="0" w:space="0" w:color="auto"/>
      </w:divBdr>
    </w:div>
    <w:div w:id="1206599296">
      <w:bodyDiv w:val="1"/>
      <w:marLeft w:val="0"/>
      <w:marRight w:val="0"/>
      <w:marTop w:val="0"/>
      <w:marBottom w:val="0"/>
      <w:divBdr>
        <w:top w:val="none" w:sz="0" w:space="0" w:color="auto"/>
        <w:left w:val="none" w:sz="0" w:space="0" w:color="auto"/>
        <w:bottom w:val="none" w:sz="0" w:space="0" w:color="auto"/>
        <w:right w:val="none" w:sz="0" w:space="0" w:color="auto"/>
      </w:divBdr>
    </w:div>
    <w:div w:id="1225919676">
      <w:bodyDiv w:val="1"/>
      <w:marLeft w:val="0"/>
      <w:marRight w:val="0"/>
      <w:marTop w:val="0"/>
      <w:marBottom w:val="0"/>
      <w:divBdr>
        <w:top w:val="none" w:sz="0" w:space="0" w:color="auto"/>
        <w:left w:val="none" w:sz="0" w:space="0" w:color="auto"/>
        <w:bottom w:val="none" w:sz="0" w:space="0" w:color="auto"/>
        <w:right w:val="none" w:sz="0" w:space="0" w:color="auto"/>
      </w:divBdr>
    </w:div>
    <w:div w:id="1236940289">
      <w:bodyDiv w:val="1"/>
      <w:marLeft w:val="0"/>
      <w:marRight w:val="0"/>
      <w:marTop w:val="0"/>
      <w:marBottom w:val="0"/>
      <w:divBdr>
        <w:top w:val="none" w:sz="0" w:space="0" w:color="auto"/>
        <w:left w:val="none" w:sz="0" w:space="0" w:color="auto"/>
        <w:bottom w:val="none" w:sz="0" w:space="0" w:color="auto"/>
        <w:right w:val="none" w:sz="0" w:space="0" w:color="auto"/>
      </w:divBdr>
    </w:div>
    <w:div w:id="1269585056">
      <w:bodyDiv w:val="1"/>
      <w:marLeft w:val="0"/>
      <w:marRight w:val="0"/>
      <w:marTop w:val="0"/>
      <w:marBottom w:val="0"/>
      <w:divBdr>
        <w:top w:val="none" w:sz="0" w:space="0" w:color="auto"/>
        <w:left w:val="none" w:sz="0" w:space="0" w:color="auto"/>
        <w:bottom w:val="none" w:sz="0" w:space="0" w:color="auto"/>
        <w:right w:val="none" w:sz="0" w:space="0" w:color="auto"/>
      </w:divBdr>
    </w:div>
    <w:div w:id="1277827426">
      <w:bodyDiv w:val="1"/>
      <w:marLeft w:val="0"/>
      <w:marRight w:val="0"/>
      <w:marTop w:val="0"/>
      <w:marBottom w:val="0"/>
      <w:divBdr>
        <w:top w:val="none" w:sz="0" w:space="0" w:color="auto"/>
        <w:left w:val="none" w:sz="0" w:space="0" w:color="auto"/>
        <w:bottom w:val="none" w:sz="0" w:space="0" w:color="auto"/>
        <w:right w:val="none" w:sz="0" w:space="0" w:color="auto"/>
      </w:divBdr>
    </w:div>
    <w:div w:id="1305622157">
      <w:bodyDiv w:val="1"/>
      <w:marLeft w:val="0"/>
      <w:marRight w:val="0"/>
      <w:marTop w:val="0"/>
      <w:marBottom w:val="0"/>
      <w:divBdr>
        <w:top w:val="none" w:sz="0" w:space="0" w:color="auto"/>
        <w:left w:val="none" w:sz="0" w:space="0" w:color="auto"/>
        <w:bottom w:val="none" w:sz="0" w:space="0" w:color="auto"/>
        <w:right w:val="none" w:sz="0" w:space="0" w:color="auto"/>
      </w:divBdr>
    </w:div>
    <w:div w:id="1306083531">
      <w:bodyDiv w:val="1"/>
      <w:marLeft w:val="0"/>
      <w:marRight w:val="0"/>
      <w:marTop w:val="0"/>
      <w:marBottom w:val="0"/>
      <w:divBdr>
        <w:top w:val="none" w:sz="0" w:space="0" w:color="auto"/>
        <w:left w:val="none" w:sz="0" w:space="0" w:color="auto"/>
        <w:bottom w:val="none" w:sz="0" w:space="0" w:color="auto"/>
        <w:right w:val="none" w:sz="0" w:space="0" w:color="auto"/>
      </w:divBdr>
    </w:div>
    <w:div w:id="1313411444">
      <w:bodyDiv w:val="1"/>
      <w:marLeft w:val="0"/>
      <w:marRight w:val="0"/>
      <w:marTop w:val="0"/>
      <w:marBottom w:val="0"/>
      <w:divBdr>
        <w:top w:val="none" w:sz="0" w:space="0" w:color="auto"/>
        <w:left w:val="none" w:sz="0" w:space="0" w:color="auto"/>
        <w:bottom w:val="none" w:sz="0" w:space="0" w:color="auto"/>
        <w:right w:val="none" w:sz="0" w:space="0" w:color="auto"/>
      </w:divBdr>
    </w:div>
    <w:div w:id="1314598211">
      <w:bodyDiv w:val="1"/>
      <w:marLeft w:val="0"/>
      <w:marRight w:val="0"/>
      <w:marTop w:val="0"/>
      <w:marBottom w:val="0"/>
      <w:divBdr>
        <w:top w:val="none" w:sz="0" w:space="0" w:color="auto"/>
        <w:left w:val="none" w:sz="0" w:space="0" w:color="auto"/>
        <w:bottom w:val="none" w:sz="0" w:space="0" w:color="auto"/>
        <w:right w:val="none" w:sz="0" w:space="0" w:color="auto"/>
      </w:divBdr>
    </w:div>
    <w:div w:id="1326785946">
      <w:bodyDiv w:val="1"/>
      <w:marLeft w:val="0"/>
      <w:marRight w:val="0"/>
      <w:marTop w:val="0"/>
      <w:marBottom w:val="0"/>
      <w:divBdr>
        <w:top w:val="none" w:sz="0" w:space="0" w:color="auto"/>
        <w:left w:val="none" w:sz="0" w:space="0" w:color="auto"/>
        <w:bottom w:val="none" w:sz="0" w:space="0" w:color="auto"/>
        <w:right w:val="none" w:sz="0" w:space="0" w:color="auto"/>
      </w:divBdr>
    </w:div>
    <w:div w:id="1350332503">
      <w:bodyDiv w:val="1"/>
      <w:marLeft w:val="0"/>
      <w:marRight w:val="0"/>
      <w:marTop w:val="0"/>
      <w:marBottom w:val="0"/>
      <w:divBdr>
        <w:top w:val="none" w:sz="0" w:space="0" w:color="auto"/>
        <w:left w:val="none" w:sz="0" w:space="0" w:color="auto"/>
        <w:bottom w:val="none" w:sz="0" w:space="0" w:color="auto"/>
        <w:right w:val="none" w:sz="0" w:space="0" w:color="auto"/>
      </w:divBdr>
    </w:div>
    <w:div w:id="1353187952">
      <w:bodyDiv w:val="1"/>
      <w:marLeft w:val="0"/>
      <w:marRight w:val="0"/>
      <w:marTop w:val="0"/>
      <w:marBottom w:val="0"/>
      <w:divBdr>
        <w:top w:val="none" w:sz="0" w:space="0" w:color="auto"/>
        <w:left w:val="none" w:sz="0" w:space="0" w:color="auto"/>
        <w:bottom w:val="none" w:sz="0" w:space="0" w:color="auto"/>
        <w:right w:val="none" w:sz="0" w:space="0" w:color="auto"/>
      </w:divBdr>
    </w:div>
    <w:div w:id="1369407311">
      <w:bodyDiv w:val="1"/>
      <w:marLeft w:val="0"/>
      <w:marRight w:val="0"/>
      <w:marTop w:val="0"/>
      <w:marBottom w:val="0"/>
      <w:divBdr>
        <w:top w:val="none" w:sz="0" w:space="0" w:color="auto"/>
        <w:left w:val="none" w:sz="0" w:space="0" w:color="auto"/>
        <w:bottom w:val="none" w:sz="0" w:space="0" w:color="auto"/>
        <w:right w:val="none" w:sz="0" w:space="0" w:color="auto"/>
      </w:divBdr>
    </w:div>
    <w:div w:id="1370882501">
      <w:bodyDiv w:val="1"/>
      <w:marLeft w:val="0"/>
      <w:marRight w:val="0"/>
      <w:marTop w:val="0"/>
      <w:marBottom w:val="0"/>
      <w:divBdr>
        <w:top w:val="none" w:sz="0" w:space="0" w:color="auto"/>
        <w:left w:val="none" w:sz="0" w:space="0" w:color="auto"/>
        <w:bottom w:val="none" w:sz="0" w:space="0" w:color="auto"/>
        <w:right w:val="none" w:sz="0" w:space="0" w:color="auto"/>
      </w:divBdr>
    </w:div>
    <w:div w:id="1381976721">
      <w:bodyDiv w:val="1"/>
      <w:marLeft w:val="0"/>
      <w:marRight w:val="0"/>
      <w:marTop w:val="0"/>
      <w:marBottom w:val="0"/>
      <w:divBdr>
        <w:top w:val="none" w:sz="0" w:space="0" w:color="auto"/>
        <w:left w:val="none" w:sz="0" w:space="0" w:color="auto"/>
        <w:bottom w:val="none" w:sz="0" w:space="0" w:color="auto"/>
        <w:right w:val="none" w:sz="0" w:space="0" w:color="auto"/>
      </w:divBdr>
    </w:div>
    <w:div w:id="1388457671">
      <w:bodyDiv w:val="1"/>
      <w:marLeft w:val="0"/>
      <w:marRight w:val="0"/>
      <w:marTop w:val="0"/>
      <w:marBottom w:val="0"/>
      <w:divBdr>
        <w:top w:val="none" w:sz="0" w:space="0" w:color="auto"/>
        <w:left w:val="none" w:sz="0" w:space="0" w:color="auto"/>
        <w:bottom w:val="none" w:sz="0" w:space="0" w:color="auto"/>
        <w:right w:val="none" w:sz="0" w:space="0" w:color="auto"/>
      </w:divBdr>
    </w:div>
    <w:div w:id="1414279513">
      <w:bodyDiv w:val="1"/>
      <w:marLeft w:val="0"/>
      <w:marRight w:val="0"/>
      <w:marTop w:val="0"/>
      <w:marBottom w:val="0"/>
      <w:divBdr>
        <w:top w:val="none" w:sz="0" w:space="0" w:color="auto"/>
        <w:left w:val="none" w:sz="0" w:space="0" w:color="auto"/>
        <w:bottom w:val="none" w:sz="0" w:space="0" w:color="auto"/>
        <w:right w:val="none" w:sz="0" w:space="0" w:color="auto"/>
      </w:divBdr>
    </w:div>
    <w:div w:id="1419598385">
      <w:bodyDiv w:val="1"/>
      <w:marLeft w:val="0"/>
      <w:marRight w:val="0"/>
      <w:marTop w:val="0"/>
      <w:marBottom w:val="0"/>
      <w:divBdr>
        <w:top w:val="none" w:sz="0" w:space="0" w:color="auto"/>
        <w:left w:val="none" w:sz="0" w:space="0" w:color="auto"/>
        <w:bottom w:val="none" w:sz="0" w:space="0" w:color="auto"/>
        <w:right w:val="none" w:sz="0" w:space="0" w:color="auto"/>
      </w:divBdr>
    </w:div>
    <w:div w:id="1419985946">
      <w:bodyDiv w:val="1"/>
      <w:marLeft w:val="0"/>
      <w:marRight w:val="0"/>
      <w:marTop w:val="0"/>
      <w:marBottom w:val="0"/>
      <w:divBdr>
        <w:top w:val="none" w:sz="0" w:space="0" w:color="auto"/>
        <w:left w:val="none" w:sz="0" w:space="0" w:color="auto"/>
        <w:bottom w:val="none" w:sz="0" w:space="0" w:color="auto"/>
        <w:right w:val="none" w:sz="0" w:space="0" w:color="auto"/>
      </w:divBdr>
    </w:div>
    <w:div w:id="1424254838">
      <w:bodyDiv w:val="1"/>
      <w:marLeft w:val="0"/>
      <w:marRight w:val="0"/>
      <w:marTop w:val="0"/>
      <w:marBottom w:val="0"/>
      <w:divBdr>
        <w:top w:val="none" w:sz="0" w:space="0" w:color="auto"/>
        <w:left w:val="none" w:sz="0" w:space="0" w:color="auto"/>
        <w:bottom w:val="none" w:sz="0" w:space="0" w:color="auto"/>
        <w:right w:val="none" w:sz="0" w:space="0" w:color="auto"/>
      </w:divBdr>
    </w:div>
    <w:div w:id="1428652029">
      <w:bodyDiv w:val="1"/>
      <w:marLeft w:val="0"/>
      <w:marRight w:val="0"/>
      <w:marTop w:val="0"/>
      <w:marBottom w:val="0"/>
      <w:divBdr>
        <w:top w:val="none" w:sz="0" w:space="0" w:color="auto"/>
        <w:left w:val="none" w:sz="0" w:space="0" w:color="auto"/>
        <w:bottom w:val="none" w:sz="0" w:space="0" w:color="auto"/>
        <w:right w:val="none" w:sz="0" w:space="0" w:color="auto"/>
      </w:divBdr>
    </w:div>
    <w:div w:id="1430269220">
      <w:bodyDiv w:val="1"/>
      <w:marLeft w:val="0"/>
      <w:marRight w:val="0"/>
      <w:marTop w:val="0"/>
      <w:marBottom w:val="0"/>
      <w:divBdr>
        <w:top w:val="none" w:sz="0" w:space="0" w:color="auto"/>
        <w:left w:val="none" w:sz="0" w:space="0" w:color="auto"/>
        <w:bottom w:val="none" w:sz="0" w:space="0" w:color="auto"/>
        <w:right w:val="none" w:sz="0" w:space="0" w:color="auto"/>
      </w:divBdr>
    </w:div>
    <w:div w:id="1460688550">
      <w:bodyDiv w:val="1"/>
      <w:marLeft w:val="0"/>
      <w:marRight w:val="0"/>
      <w:marTop w:val="0"/>
      <w:marBottom w:val="0"/>
      <w:divBdr>
        <w:top w:val="none" w:sz="0" w:space="0" w:color="auto"/>
        <w:left w:val="none" w:sz="0" w:space="0" w:color="auto"/>
        <w:bottom w:val="none" w:sz="0" w:space="0" w:color="auto"/>
        <w:right w:val="none" w:sz="0" w:space="0" w:color="auto"/>
      </w:divBdr>
    </w:div>
    <w:div w:id="1465081923">
      <w:bodyDiv w:val="1"/>
      <w:marLeft w:val="0"/>
      <w:marRight w:val="0"/>
      <w:marTop w:val="0"/>
      <w:marBottom w:val="0"/>
      <w:divBdr>
        <w:top w:val="none" w:sz="0" w:space="0" w:color="auto"/>
        <w:left w:val="none" w:sz="0" w:space="0" w:color="auto"/>
        <w:bottom w:val="none" w:sz="0" w:space="0" w:color="auto"/>
        <w:right w:val="none" w:sz="0" w:space="0" w:color="auto"/>
      </w:divBdr>
    </w:div>
    <w:div w:id="1483498004">
      <w:bodyDiv w:val="1"/>
      <w:marLeft w:val="0"/>
      <w:marRight w:val="0"/>
      <w:marTop w:val="0"/>
      <w:marBottom w:val="0"/>
      <w:divBdr>
        <w:top w:val="none" w:sz="0" w:space="0" w:color="auto"/>
        <w:left w:val="none" w:sz="0" w:space="0" w:color="auto"/>
        <w:bottom w:val="none" w:sz="0" w:space="0" w:color="auto"/>
        <w:right w:val="none" w:sz="0" w:space="0" w:color="auto"/>
      </w:divBdr>
    </w:div>
    <w:div w:id="1539658687">
      <w:bodyDiv w:val="1"/>
      <w:marLeft w:val="0"/>
      <w:marRight w:val="0"/>
      <w:marTop w:val="0"/>
      <w:marBottom w:val="0"/>
      <w:divBdr>
        <w:top w:val="none" w:sz="0" w:space="0" w:color="auto"/>
        <w:left w:val="none" w:sz="0" w:space="0" w:color="auto"/>
        <w:bottom w:val="none" w:sz="0" w:space="0" w:color="auto"/>
        <w:right w:val="none" w:sz="0" w:space="0" w:color="auto"/>
      </w:divBdr>
    </w:div>
    <w:div w:id="1567255505">
      <w:bodyDiv w:val="1"/>
      <w:marLeft w:val="0"/>
      <w:marRight w:val="0"/>
      <w:marTop w:val="0"/>
      <w:marBottom w:val="0"/>
      <w:divBdr>
        <w:top w:val="none" w:sz="0" w:space="0" w:color="auto"/>
        <w:left w:val="none" w:sz="0" w:space="0" w:color="auto"/>
        <w:bottom w:val="none" w:sz="0" w:space="0" w:color="auto"/>
        <w:right w:val="none" w:sz="0" w:space="0" w:color="auto"/>
      </w:divBdr>
    </w:div>
    <w:div w:id="1587613721">
      <w:bodyDiv w:val="1"/>
      <w:marLeft w:val="0"/>
      <w:marRight w:val="0"/>
      <w:marTop w:val="0"/>
      <w:marBottom w:val="0"/>
      <w:divBdr>
        <w:top w:val="none" w:sz="0" w:space="0" w:color="auto"/>
        <w:left w:val="none" w:sz="0" w:space="0" w:color="auto"/>
        <w:bottom w:val="none" w:sz="0" w:space="0" w:color="auto"/>
        <w:right w:val="none" w:sz="0" w:space="0" w:color="auto"/>
      </w:divBdr>
    </w:div>
    <w:div w:id="1594320075">
      <w:bodyDiv w:val="1"/>
      <w:marLeft w:val="0"/>
      <w:marRight w:val="0"/>
      <w:marTop w:val="0"/>
      <w:marBottom w:val="0"/>
      <w:divBdr>
        <w:top w:val="none" w:sz="0" w:space="0" w:color="auto"/>
        <w:left w:val="none" w:sz="0" w:space="0" w:color="auto"/>
        <w:bottom w:val="none" w:sz="0" w:space="0" w:color="auto"/>
        <w:right w:val="none" w:sz="0" w:space="0" w:color="auto"/>
      </w:divBdr>
    </w:div>
    <w:div w:id="1609384674">
      <w:bodyDiv w:val="1"/>
      <w:marLeft w:val="0"/>
      <w:marRight w:val="0"/>
      <w:marTop w:val="0"/>
      <w:marBottom w:val="0"/>
      <w:divBdr>
        <w:top w:val="none" w:sz="0" w:space="0" w:color="auto"/>
        <w:left w:val="none" w:sz="0" w:space="0" w:color="auto"/>
        <w:bottom w:val="none" w:sz="0" w:space="0" w:color="auto"/>
        <w:right w:val="none" w:sz="0" w:space="0" w:color="auto"/>
      </w:divBdr>
    </w:div>
    <w:div w:id="1609579971">
      <w:bodyDiv w:val="1"/>
      <w:marLeft w:val="0"/>
      <w:marRight w:val="0"/>
      <w:marTop w:val="0"/>
      <w:marBottom w:val="0"/>
      <w:divBdr>
        <w:top w:val="none" w:sz="0" w:space="0" w:color="auto"/>
        <w:left w:val="none" w:sz="0" w:space="0" w:color="auto"/>
        <w:bottom w:val="none" w:sz="0" w:space="0" w:color="auto"/>
        <w:right w:val="none" w:sz="0" w:space="0" w:color="auto"/>
      </w:divBdr>
    </w:div>
    <w:div w:id="1618104897">
      <w:bodyDiv w:val="1"/>
      <w:marLeft w:val="0"/>
      <w:marRight w:val="0"/>
      <w:marTop w:val="0"/>
      <w:marBottom w:val="0"/>
      <w:divBdr>
        <w:top w:val="none" w:sz="0" w:space="0" w:color="auto"/>
        <w:left w:val="none" w:sz="0" w:space="0" w:color="auto"/>
        <w:bottom w:val="none" w:sz="0" w:space="0" w:color="auto"/>
        <w:right w:val="none" w:sz="0" w:space="0" w:color="auto"/>
      </w:divBdr>
    </w:div>
    <w:div w:id="1618873976">
      <w:bodyDiv w:val="1"/>
      <w:marLeft w:val="0"/>
      <w:marRight w:val="0"/>
      <w:marTop w:val="0"/>
      <w:marBottom w:val="0"/>
      <w:divBdr>
        <w:top w:val="none" w:sz="0" w:space="0" w:color="auto"/>
        <w:left w:val="none" w:sz="0" w:space="0" w:color="auto"/>
        <w:bottom w:val="none" w:sz="0" w:space="0" w:color="auto"/>
        <w:right w:val="none" w:sz="0" w:space="0" w:color="auto"/>
      </w:divBdr>
    </w:div>
    <w:div w:id="1619021135">
      <w:bodyDiv w:val="1"/>
      <w:marLeft w:val="0"/>
      <w:marRight w:val="0"/>
      <w:marTop w:val="0"/>
      <w:marBottom w:val="0"/>
      <w:divBdr>
        <w:top w:val="none" w:sz="0" w:space="0" w:color="auto"/>
        <w:left w:val="none" w:sz="0" w:space="0" w:color="auto"/>
        <w:bottom w:val="none" w:sz="0" w:space="0" w:color="auto"/>
        <w:right w:val="none" w:sz="0" w:space="0" w:color="auto"/>
      </w:divBdr>
    </w:div>
    <w:div w:id="1660040355">
      <w:bodyDiv w:val="1"/>
      <w:marLeft w:val="0"/>
      <w:marRight w:val="0"/>
      <w:marTop w:val="0"/>
      <w:marBottom w:val="0"/>
      <w:divBdr>
        <w:top w:val="none" w:sz="0" w:space="0" w:color="auto"/>
        <w:left w:val="none" w:sz="0" w:space="0" w:color="auto"/>
        <w:bottom w:val="none" w:sz="0" w:space="0" w:color="auto"/>
        <w:right w:val="none" w:sz="0" w:space="0" w:color="auto"/>
      </w:divBdr>
    </w:div>
    <w:div w:id="1678118081">
      <w:bodyDiv w:val="1"/>
      <w:marLeft w:val="0"/>
      <w:marRight w:val="0"/>
      <w:marTop w:val="0"/>
      <w:marBottom w:val="0"/>
      <w:divBdr>
        <w:top w:val="none" w:sz="0" w:space="0" w:color="auto"/>
        <w:left w:val="none" w:sz="0" w:space="0" w:color="auto"/>
        <w:bottom w:val="none" w:sz="0" w:space="0" w:color="auto"/>
        <w:right w:val="none" w:sz="0" w:space="0" w:color="auto"/>
      </w:divBdr>
    </w:div>
    <w:div w:id="1682126166">
      <w:bodyDiv w:val="1"/>
      <w:marLeft w:val="0"/>
      <w:marRight w:val="0"/>
      <w:marTop w:val="0"/>
      <w:marBottom w:val="0"/>
      <w:divBdr>
        <w:top w:val="none" w:sz="0" w:space="0" w:color="auto"/>
        <w:left w:val="none" w:sz="0" w:space="0" w:color="auto"/>
        <w:bottom w:val="none" w:sz="0" w:space="0" w:color="auto"/>
        <w:right w:val="none" w:sz="0" w:space="0" w:color="auto"/>
      </w:divBdr>
    </w:div>
    <w:div w:id="1682269627">
      <w:bodyDiv w:val="1"/>
      <w:marLeft w:val="0"/>
      <w:marRight w:val="0"/>
      <w:marTop w:val="0"/>
      <w:marBottom w:val="0"/>
      <w:divBdr>
        <w:top w:val="none" w:sz="0" w:space="0" w:color="auto"/>
        <w:left w:val="none" w:sz="0" w:space="0" w:color="auto"/>
        <w:bottom w:val="none" w:sz="0" w:space="0" w:color="auto"/>
        <w:right w:val="none" w:sz="0" w:space="0" w:color="auto"/>
      </w:divBdr>
    </w:div>
    <w:div w:id="1689720100">
      <w:bodyDiv w:val="1"/>
      <w:marLeft w:val="0"/>
      <w:marRight w:val="0"/>
      <w:marTop w:val="0"/>
      <w:marBottom w:val="0"/>
      <w:divBdr>
        <w:top w:val="none" w:sz="0" w:space="0" w:color="auto"/>
        <w:left w:val="none" w:sz="0" w:space="0" w:color="auto"/>
        <w:bottom w:val="none" w:sz="0" w:space="0" w:color="auto"/>
        <w:right w:val="none" w:sz="0" w:space="0" w:color="auto"/>
      </w:divBdr>
    </w:div>
    <w:div w:id="1705785823">
      <w:bodyDiv w:val="1"/>
      <w:marLeft w:val="0"/>
      <w:marRight w:val="0"/>
      <w:marTop w:val="0"/>
      <w:marBottom w:val="0"/>
      <w:divBdr>
        <w:top w:val="none" w:sz="0" w:space="0" w:color="auto"/>
        <w:left w:val="none" w:sz="0" w:space="0" w:color="auto"/>
        <w:bottom w:val="none" w:sz="0" w:space="0" w:color="auto"/>
        <w:right w:val="none" w:sz="0" w:space="0" w:color="auto"/>
      </w:divBdr>
    </w:div>
    <w:div w:id="1712067592">
      <w:bodyDiv w:val="1"/>
      <w:marLeft w:val="0"/>
      <w:marRight w:val="0"/>
      <w:marTop w:val="0"/>
      <w:marBottom w:val="0"/>
      <w:divBdr>
        <w:top w:val="none" w:sz="0" w:space="0" w:color="auto"/>
        <w:left w:val="none" w:sz="0" w:space="0" w:color="auto"/>
        <w:bottom w:val="none" w:sz="0" w:space="0" w:color="auto"/>
        <w:right w:val="none" w:sz="0" w:space="0" w:color="auto"/>
      </w:divBdr>
    </w:div>
    <w:div w:id="1737900616">
      <w:bodyDiv w:val="1"/>
      <w:marLeft w:val="0"/>
      <w:marRight w:val="0"/>
      <w:marTop w:val="0"/>
      <w:marBottom w:val="0"/>
      <w:divBdr>
        <w:top w:val="none" w:sz="0" w:space="0" w:color="auto"/>
        <w:left w:val="none" w:sz="0" w:space="0" w:color="auto"/>
        <w:bottom w:val="none" w:sz="0" w:space="0" w:color="auto"/>
        <w:right w:val="none" w:sz="0" w:space="0" w:color="auto"/>
      </w:divBdr>
    </w:div>
    <w:div w:id="1738628464">
      <w:bodyDiv w:val="1"/>
      <w:marLeft w:val="0"/>
      <w:marRight w:val="0"/>
      <w:marTop w:val="0"/>
      <w:marBottom w:val="0"/>
      <w:divBdr>
        <w:top w:val="none" w:sz="0" w:space="0" w:color="auto"/>
        <w:left w:val="none" w:sz="0" w:space="0" w:color="auto"/>
        <w:bottom w:val="none" w:sz="0" w:space="0" w:color="auto"/>
        <w:right w:val="none" w:sz="0" w:space="0" w:color="auto"/>
      </w:divBdr>
    </w:div>
    <w:div w:id="1739090577">
      <w:bodyDiv w:val="1"/>
      <w:marLeft w:val="0"/>
      <w:marRight w:val="0"/>
      <w:marTop w:val="0"/>
      <w:marBottom w:val="0"/>
      <w:divBdr>
        <w:top w:val="none" w:sz="0" w:space="0" w:color="auto"/>
        <w:left w:val="none" w:sz="0" w:space="0" w:color="auto"/>
        <w:bottom w:val="none" w:sz="0" w:space="0" w:color="auto"/>
        <w:right w:val="none" w:sz="0" w:space="0" w:color="auto"/>
      </w:divBdr>
    </w:div>
    <w:div w:id="1747804800">
      <w:bodyDiv w:val="1"/>
      <w:marLeft w:val="0"/>
      <w:marRight w:val="0"/>
      <w:marTop w:val="0"/>
      <w:marBottom w:val="0"/>
      <w:divBdr>
        <w:top w:val="none" w:sz="0" w:space="0" w:color="auto"/>
        <w:left w:val="none" w:sz="0" w:space="0" w:color="auto"/>
        <w:bottom w:val="none" w:sz="0" w:space="0" w:color="auto"/>
        <w:right w:val="none" w:sz="0" w:space="0" w:color="auto"/>
      </w:divBdr>
    </w:div>
    <w:div w:id="1750494540">
      <w:bodyDiv w:val="1"/>
      <w:marLeft w:val="0"/>
      <w:marRight w:val="0"/>
      <w:marTop w:val="0"/>
      <w:marBottom w:val="0"/>
      <w:divBdr>
        <w:top w:val="none" w:sz="0" w:space="0" w:color="auto"/>
        <w:left w:val="none" w:sz="0" w:space="0" w:color="auto"/>
        <w:bottom w:val="none" w:sz="0" w:space="0" w:color="auto"/>
        <w:right w:val="none" w:sz="0" w:space="0" w:color="auto"/>
      </w:divBdr>
    </w:div>
    <w:div w:id="1774083756">
      <w:bodyDiv w:val="1"/>
      <w:marLeft w:val="0"/>
      <w:marRight w:val="0"/>
      <w:marTop w:val="0"/>
      <w:marBottom w:val="0"/>
      <w:divBdr>
        <w:top w:val="none" w:sz="0" w:space="0" w:color="auto"/>
        <w:left w:val="none" w:sz="0" w:space="0" w:color="auto"/>
        <w:bottom w:val="none" w:sz="0" w:space="0" w:color="auto"/>
        <w:right w:val="none" w:sz="0" w:space="0" w:color="auto"/>
      </w:divBdr>
    </w:div>
    <w:div w:id="1794252417">
      <w:bodyDiv w:val="1"/>
      <w:marLeft w:val="0"/>
      <w:marRight w:val="0"/>
      <w:marTop w:val="0"/>
      <w:marBottom w:val="0"/>
      <w:divBdr>
        <w:top w:val="none" w:sz="0" w:space="0" w:color="auto"/>
        <w:left w:val="none" w:sz="0" w:space="0" w:color="auto"/>
        <w:bottom w:val="none" w:sz="0" w:space="0" w:color="auto"/>
        <w:right w:val="none" w:sz="0" w:space="0" w:color="auto"/>
      </w:divBdr>
    </w:div>
    <w:div w:id="1823617788">
      <w:bodyDiv w:val="1"/>
      <w:marLeft w:val="0"/>
      <w:marRight w:val="0"/>
      <w:marTop w:val="0"/>
      <w:marBottom w:val="0"/>
      <w:divBdr>
        <w:top w:val="none" w:sz="0" w:space="0" w:color="auto"/>
        <w:left w:val="none" w:sz="0" w:space="0" w:color="auto"/>
        <w:bottom w:val="none" w:sz="0" w:space="0" w:color="auto"/>
        <w:right w:val="none" w:sz="0" w:space="0" w:color="auto"/>
      </w:divBdr>
    </w:div>
    <w:div w:id="1825272445">
      <w:bodyDiv w:val="1"/>
      <w:marLeft w:val="0"/>
      <w:marRight w:val="0"/>
      <w:marTop w:val="0"/>
      <w:marBottom w:val="0"/>
      <w:divBdr>
        <w:top w:val="none" w:sz="0" w:space="0" w:color="auto"/>
        <w:left w:val="none" w:sz="0" w:space="0" w:color="auto"/>
        <w:bottom w:val="none" w:sz="0" w:space="0" w:color="auto"/>
        <w:right w:val="none" w:sz="0" w:space="0" w:color="auto"/>
      </w:divBdr>
    </w:div>
    <w:div w:id="1856841821">
      <w:bodyDiv w:val="1"/>
      <w:marLeft w:val="0"/>
      <w:marRight w:val="0"/>
      <w:marTop w:val="0"/>
      <w:marBottom w:val="0"/>
      <w:divBdr>
        <w:top w:val="none" w:sz="0" w:space="0" w:color="auto"/>
        <w:left w:val="none" w:sz="0" w:space="0" w:color="auto"/>
        <w:bottom w:val="none" w:sz="0" w:space="0" w:color="auto"/>
        <w:right w:val="none" w:sz="0" w:space="0" w:color="auto"/>
      </w:divBdr>
    </w:div>
    <w:div w:id="1857620265">
      <w:bodyDiv w:val="1"/>
      <w:marLeft w:val="0"/>
      <w:marRight w:val="0"/>
      <w:marTop w:val="0"/>
      <w:marBottom w:val="0"/>
      <w:divBdr>
        <w:top w:val="none" w:sz="0" w:space="0" w:color="auto"/>
        <w:left w:val="none" w:sz="0" w:space="0" w:color="auto"/>
        <w:bottom w:val="none" w:sz="0" w:space="0" w:color="auto"/>
        <w:right w:val="none" w:sz="0" w:space="0" w:color="auto"/>
      </w:divBdr>
    </w:div>
    <w:div w:id="1866596644">
      <w:bodyDiv w:val="1"/>
      <w:marLeft w:val="0"/>
      <w:marRight w:val="0"/>
      <w:marTop w:val="0"/>
      <w:marBottom w:val="0"/>
      <w:divBdr>
        <w:top w:val="none" w:sz="0" w:space="0" w:color="auto"/>
        <w:left w:val="none" w:sz="0" w:space="0" w:color="auto"/>
        <w:bottom w:val="none" w:sz="0" w:space="0" w:color="auto"/>
        <w:right w:val="none" w:sz="0" w:space="0" w:color="auto"/>
      </w:divBdr>
    </w:div>
    <w:div w:id="1867908246">
      <w:bodyDiv w:val="1"/>
      <w:marLeft w:val="0"/>
      <w:marRight w:val="0"/>
      <w:marTop w:val="0"/>
      <w:marBottom w:val="0"/>
      <w:divBdr>
        <w:top w:val="none" w:sz="0" w:space="0" w:color="auto"/>
        <w:left w:val="none" w:sz="0" w:space="0" w:color="auto"/>
        <w:bottom w:val="none" w:sz="0" w:space="0" w:color="auto"/>
        <w:right w:val="none" w:sz="0" w:space="0" w:color="auto"/>
      </w:divBdr>
    </w:div>
    <w:div w:id="1871725551">
      <w:bodyDiv w:val="1"/>
      <w:marLeft w:val="0"/>
      <w:marRight w:val="0"/>
      <w:marTop w:val="0"/>
      <w:marBottom w:val="0"/>
      <w:divBdr>
        <w:top w:val="none" w:sz="0" w:space="0" w:color="auto"/>
        <w:left w:val="none" w:sz="0" w:space="0" w:color="auto"/>
        <w:bottom w:val="none" w:sz="0" w:space="0" w:color="auto"/>
        <w:right w:val="none" w:sz="0" w:space="0" w:color="auto"/>
      </w:divBdr>
    </w:div>
    <w:div w:id="1874539188">
      <w:bodyDiv w:val="1"/>
      <w:marLeft w:val="0"/>
      <w:marRight w:val="0"/>
      <w:marTop w:val="0"/>
      <w:marBottom w:val="0"/>
      <w:divBdr>
        <w:top w:val="none" w:sz="0" w:space="0" w:color="auto"/>
        <w:left w:val="none" w:sz="0" w:space="0" w:color="auto"/>
        <w:bottom w:val="none" w:sz="0" w:space="0" w:color="auto"/>
        <w:right w:val="none" w:sz="0" w:space="0" w:color="auto"/>
      </w:divBdr>
    </w:div>
    <w:div w:id="1875145185">
      <w:bodyDiv w:val="1"/>
      <w:marLeft w:val="0"/>
      <w:marRight w:val="0"/>
      <w:marTop w:val="0"/>
      <w:marBottom w:val="0"/>
      <w:divBdr>
        <w:top w:val="none" w:sz="0" w:space="0" w:color="auto"/>
        <w:left w:val="none" w:sz="0" w:space="0" w:color="auto"/>
        <w:bottom w:val="none" w:sz="0" w:space="0" w:color="auto"/>
        <w:right w:val="none" w:sz="0" w:space="0" w:color="auto"/>
      </w:divBdr>
    </w:div>
    <w:div w:id="1875606970">
      <w:bodyDiv w:val="1"/>
      <w:marLeft w:val="0"/>
      <w:marRight w:val="0"/>
      <w:marTop w:val="0"/>
      <w:marBottom w:val="0"/>
      <w:divBdr>
        <w:top w:val="none" w:sz="0" w:space="0" w:color="auto"/>
        <w:left w:val="none" w:sz="0" w:space="0" w:color="auto"/>
        <w:bottom w:val="none" w:sz="0" w:space="0" w:color="auto"/>
        <w:right w:val="none" w:sz="0" w:space="0" w:color="auto"/>
      </w:divBdr>
    </w:div>
    <w:div w:id="1905483880">
      <w:bodyDiv w:val="1"/>
      <w:marLeft w:val="0"/>
      <w:marRight w:val="0"/>
      <w:marTop w:val="0"/>
      <w:marBottom w:val="0"/>
      <w:divBdr>
        <w:top w:val="none" w:sz="0" w:space="0" w:color="auto"/>
        <w:left w:val="none" w:sz="0" w:space="0" w:color="auto"/>
        <w:bottom w:val="none" w:sz="0" w:space="0" w:color="auto"/>
        <w:right w:val="none" w:sz="0" w:space="0" w:color="auto"/>
      </w:divBdr>
    </w:div>
    <w:div w:id="1917468388">
      <w:bodyDiv w:val="1"/>
      <w:marLeft w:val="0"/>
      <w:marRight w:val="0"/>
      <w:marTop w:val="0"/>
      <w:marBottom w:val="0"/>
      <w:divBdr>
        <w:top w:val="none" w:sz="0" w:space="0" w:color="auto"/>
        <w:left w:val="none" w:sz="0" w:space="0" w:color="auto"/>
        <w:bottom w:val="none" w:sz="0" w:space="0" w:color="auto"/>
        <w:right w:val="none" w:sz="0" w:space="0" w:color="auto"/>
      </w:divBdr>
    </w:div>
    <w:div w:id="1938051769">
      <w:bodyDiv w:val="1"/>
      <w:marLeft w:val="0"/>
      <w:marRight w:val="0"/>
      <w:marTop w:val="0"/>
      <w:marBottom w:val="0"/>
      <w:divBdr>
        <w:top w:val="none" w:sz="0" w:space="0" w:color="auto"/>
        <w:left w:val="none" w:sz="0" w:space="0" w:color="auto"/>
        <w:bottom w:val="none" w:sz="0" w:space="0" w:color="auto"/>
        <w:right w:val="none" w:sz="0" w:space="0" w:color="auto"/>
      </w:divBdr>
    </w:div>
    <w:div w:id="1942257625">
      <w:bodyDiv w:val="1"/>
      <w:marLeft w:val="0"/>
      <w:marRight w:val="0"/>
      <w:marTop w:val="0"/>
      <w:marBottom w:val="0"/>
      <w:divBdr>
        <w:top w:val="none" w:sz="0" w:space="0" w:color="auto"/>
        <w:left w:val="none" w:sz="0" w:space="0" w:color="auto"/>
        <w:bottom w:val="none" w:sz="0" w:space="0" w:color="auto"/>
        <w:right w:val="none" w:sz="0" w:space="0" w:color="auto"/>
      </w:divBdr>
    </w:div>
    <w:div w:id="1963655967">
      <w:bodyDiv w:val="1"/>
      <w:marLeft w:val="0"/>
      <w:marRight w:val="0"/>
      <w:marTop w:val="0"/>
      <w:marBottom w:val="0"/>
      <w:divBdr>
        <w:top w:val="none" w:sz="0" w:space="0" w:color="auto"/>
        <w:left w:val="none" w:sz="0" w:space="0" w:color="auto"/>
        <w:bottom w:val="none" w:sz="0" w:space="0" w:color="auto"/>
        <w:right w:val="none" w:sz="0" w:space="0" w:color="auto"/>
      </w:divBdr>
    </w:div>
    <w:div w:id="1984264897">
      <w:bodyDiv w:val="1"/>
      <w:marLeft w:val="0"/>
      <w:marRight w:val="0"/>
      <w:marTop w:val="0"/>
      <w:marBottom w:val="0"/>
      <w:divBdr>
        <w:top w:val="none" w:sz="0" w:space="0" w:color="auto"/>
        <w:left w:val="none" w:sz="0" w:space="0" w:color="auto"/>
        <w:bottom w:val="none" w:sz="0" w:space="0" w:color="auto"/>
        <w:right w:val="none" w:sz="0" w:space="0" w:color="auto"/>
      </w:divBdr>
    </w:div>
    <w:div w:id="1998530506">
      <w:bodyDiv w:val="1"/>
      <w:marLeft w:val="0"/>
      <w:marRight w:val="0"/>
      <w:marTop w:val="0"/>
      <w:marBottom w:val="0"/>
      <w:divBdr>
        <w:top w:val="none" w:sz="0" w:space="0" w:color="auto"/>
        <w:left w:val="none" w:sz="0" w:space="0" w:color="auto"/>
        <w:bottom w:val="none" w:sz="0" w:space="0" w:color="auto"/>
        <w:right w:val="none" w:sz="0" w:space="0" w:color="auto"/>
      </w:divBdr>
    </w:div>
    <w:div w:id="2041854307">
      <w:bodyDiv w:val="1"/>
      <w:marLeft w:val="0"/>
      <w:marRight w:val="0"/>
      <w:marTop w:val="0"/>
      <w:marBottom w:val="0"/>
      <w:divBdr>
        <w:top w:val="none" w:sz="0" w:space="0" w:color="auto"/>
        <w:left w:val="none" w:sz="0" w:space="0" w:color="auto"/>
        <w:bottom w:val="none" w:sz="0" w:space="0" w:color="auto"/>
        <w:right w:val="none" w:sz="0" w:space="0" w:color="auto"/>
      </w:divBdr>
    </w:div>
    <w:div w:id="2061398913">
      <w:bodyDiv w:val="1"/>
      <w:marLeft w:val="0"/>
      <w:marRight w:val="0"/>
      <w:marTop w:val="0"/>
      <w:marBottom w:val="0"/>
      <w:divBdr>
        <w:top w:val="none" w:sz="0" w:space="0" w:color="auto"/>
        <w:left w:val="none" w:sz="0" w:space="0" w:color="auto"/>
        <w:bottom w:val="none" w:sz="0" w:space="0" w:color="auto"/>
        <w:right w:val="none" w:sz="0" w:space="0" w:color="auto"/>
      </w:divBdr>
    </w:div>
    <w:div w:id="2072119262">
      <w:bodyDiv w:val="1"/>
      <w:marLeft w:val="0"/>
      <w:marRight w:val="0"/>
      <w:marTop w:val="0"/>
      <w:marBottom w:val="0"/>
      <w:divBdr>
        <w:top w:val="none" w:sz="0" w:space="0" w:color="auto"/>
        <w:left w:val="none" w:sz="0" w:space="0" w:color="auto"/>
        <w:bottom w:val="none" w:sz="0" w:space="0" w:color="auto"/>
        <w:right w:val="none" w:sz="0" w:space="0" w:color="auto"/>
      </w:divBdr>
    </w:div>
    <w:div w:id="2073698930">
      <w:bodyDiv w:val="1"/>
      <w:marLeft w:val="0"/>
      <w:marRight w:val="0"/>
      <w:marTop w:val="0"/>
      <w:marBottom w:val="0"/>
      <w:divBdr>
        <w:top w:val="none" w:sz="0" w:space="0" w:color="auto"/>
        <w:left w:val="none" w:sz="0" w:space="0" w:color="auto"/>
        <w:bottom w:val="none" w:sz="0" w:space="0" w:color="auto"/>
        <w:right w:val="none" w:sz="0" w:space="0" w:color="auto"/>
      </w:divBdr>
    </w:div>
    <w:div w:id="2088113491">
      <w:bodyDiv w:val="1"/>
      <w:marLeft w:val="0"/>
      <w:marRight w:val="0"/>
      <w:marTop w:val="0"/>
      <w:marBottom w:val="0"/>
      <w:divBdr>
        <w:top w:val="none" w:sz="0" w:space="0" w:color="auto"/>
        <w:left w:val="none" w:sz="0" w:space="0" w:color="auto"/>
        <w:bottom w:val="none" w:sz="0" w:space="0" w:color="auto"/>
        <w:right w:val="none" w:sz="0" w:space="0" w:color="auto"/>
      </w:divBdr>
    </w:div>
    <w:div w:id="211034850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hyperlink" Target="mailto:likamwa@asu.edu" TargetMode="External"/><Relationship Id="rId21" Type="http://schemas.openxmlformats.org/officeDocument/2006/relationships/hyperlink" Target="http://roblkw.com" TargetMode="External"/><Relationship Id="rId22" Type="http://schemas.openxmlformats.org/officeDocument/2006/relationships/hyperlink" Target="mailto:likamwa@asu.edu" TargetMode="External"/><Relationship Id="rId23" Type="http://schemas.openxmlformats.org/officeDocument/2006/relationships/image" Target="media/image11.gif"/><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microsoft.com/office/2011/relationships/people" Target="people.xml"/><Relationship Id="rId28"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jpeg"/><Relationship Id="rId16" Type="http://schemas.microsoft.com/office/2007/relationships/hdphoto" Target="media/hdphoto1.wdp"/><Relationship Id="rId17" Type="http://schemas.openxmlformats.org/officeDocument/2006/relationships/image" Target="media/image9.jpeg"/><Relationship Id="rId18" Type="http://schemas.openxmlformats.org/officeDocument/2006/relationships/image" Target="media/image10.png"/><Relationship Id="rId19" Type="http://schemas.openxmlformats.org/officeDocument/2006/relationships/hyperlink" Target="http://roblkw.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s>
</file>

<file path=word/theme/_rels/theme1.xml.rels><?xml version="1.0" encoding="UTF-8" standalone="yes"?>
<Relationships xmlns="http://schemas.openxmlformats.org/package/2006/relationships"><Relationship Id="rId1" Type="http://schemas.openxmlformats.org/officeDocument/2006/relationships/image" Target="../media/image12.jpeg"/></Relationships>
</file>

<file path=word/theme/theme1.xml><?xml version="1.0" encoding="utf-8"?>
<a:theme xmlns:a="http://schemas.openxmlformats.org/drawingml/2006/main" name="Celestial">
  <a:themeElements>
    <a:clrScheme name="Celestial">
      <a:dk1>
        <a:sysClr val="windowText" lastClr="000000"/>
      </a:dk1>
      <a:lt1>
        <a:sysClr val="window" lastClr="FFFFFF"/>
      </a:lt1>
      <a:dk2>
        <a:srgbClr val="18276C"/>
      </a:dk2>
      <a:lt2>
        <a:srgbClr val="EBEBEB"/>
      </a:lt2>
      <a:accent1>
        <a:srgbClr val="AC3EC1"/>
      </a:accent1>
      <a:accent2>
        <a:srgbClr val="477BD1"/>
      </a:accent2>
      <a:accent3>
        <a:srgbClr val="46B298"/>
      </a:accent3>
      <a:accent4>
        <a:srgbClr val="90BA4C"/>
      </a:accent4>
      <a:accent5>
        <a:srgbClr val="DD9D31"/>
      </a:accent5>
      <a:accent6>
        <a:srgbClr val="E25247"/>
      </a:accent6>
      <a:hlink>
        <a:srgbClr val="C573D2"/>
      </a:hlink>
      <a:folHlink>
        <a:srgbClr val="CCAEE8"/>
      </a:folHlink>
    </a:clrScheme>
    <a:fontScheme name="Tw Cen MT">
      <a:majorFont>
        <a:latin typeface="Tw Cen MT" panose="020B0602020104020603"/>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Celestial">
      <a:fillStyleLst>
        <a:solidFill>
          <a:schemeClr val="phClr"/>
        </a:solidFill>
        <a:gradFill rotWithShape="1">
          <a:gsLst>
            <a:gs pos="0">
              <a:schemeClr val="phClr">
                <a:tint val="70000"/>
                <a:lumMod val="110000"/>
              </a:schemeClr>
            </a:gs>
            <a:gs pos="100000">
              <a:schemeClr val="phClr">
                <a:tint val="82000"/>
                <a:alpha val="74000"/>
              </a:schemeClr>
            </a:gs>
          </a:gsLst>
          <a:lin ang="5400000" scaled="0"/>
        </a:gradFill>
        <a:gradFill rotWithShape="1">
          <a:gsLst>
            <a:gs pos="0">
              <a:schemeClr val="phClr">
                <a:tint val="98000"/>
                <a:lumMod val="100000"/>
              </a:schemeClr>
            </a:gs>
            <a:gs pos="100000">
              <a:schemeClr val="phClr">
                <a:shade val="88000"/>
                <a:lumMod val="88000"/>
              </a:schemeClr>
            </a:gs>
          </a:gsLst>
          <a:lin ang="5400000" scaled="1"/>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65000"/>
              </a:srgbClr>
            </a:outerShdw>
          </a:effectLst>
          <a:scene3d>
            <a:camera prst="orthographicFront">
              <a:rot lat="0" lon="0" rev="0"/>
            </a:camera>
            <a:lightRig rig="threePt" dir="tl">
              <a:rot lat="0" lon="0" rev="1200000"/>
            </a:lightRig>
          </a:scene3d>
          <a:sp3d>
            <a:bevelT w="38100" h="12700"/>
          </a:sp3d>
        </a:effectStyle>
      </a:effectStyleLst>
      <a:bgFillStyleLst>
        <a:solidFill>
          <a:schemeClr val="phClr"/>
        </a:solidFill>
        <a:gradFill rotWithShape="1">
          <a:gsLst>
            <a:gs pos="0">
              <a:schemeClr val="phClr">
                <a:tint val="90000"/>
                <a:shade val="96000"/>
                <a:hueMod val="100000"/>
                <a:satMod val="180000"/>
                <a:lumMod val="110000"/>
              </a:schemeClr>
            </a:gs>
            <a:gs pos="100000">
              <a:schemeClr val="phClr">
                <a:shade val="96000"/>
                <a:satMod val="160000"/>
                <a:lumMod val="100000"/>
              </a:schemeClr>
            </a:gs>
          </a:gsLst>
          <a:lin ang="4740000" scaled="1"/>
        </a:gradFill>
        <a:blipFill>
          <a:blip xmlns:r="http://schemas.openxmlformats.org/officeDocument/2006/relationships" r:embed="rId1"/>
          <a:stretch/>
        </a:blipFill>
      </a:bgFillStyleLst>
    </a:fmtScheme>
  </a:themeElements>
  <a:objectDefaults/>
  <a:extraClrSchemeLst/>
  <a:extLst>
    <a:ext uri="{05A4C25C-085E-4340-85A3-A5531E510DB2}">
      <thm15:themeFamily xmlns:thm15="http://schemas.microsoft.com/office/thememl/2012/main" name="Celestial" id="{C4BB2A3D-0E93-4C5F-B0D2-9D3FCE089CC5}" vid="{42E5908D-19A2-46FD-89FA-638B126129E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b:Source>
    <b:Tag>Smi93</b:Tag>
    <b:SourceType>JournalArticle</b:SourceType>
    <b:Guid>{3303791F-53DD-5641-920C-E862375615FA}</b:Guid>
    <b:Title>Algorithms for maniplating compressed images</b:Title>
    <b:Volume>13</b:Volume>
    <b:Year>1993</b:Year>
    <b:Pages>34-42</b:Pages>
    <b:Author>
      <b:Author>
        <b:NameList>
          <b:Person>
            <b:Last>Smith</b:Last>
            <b:First>Brian</b:First>
            <b:Middle>C.</b:Middle>
          </b:Person>
          <b:Person>
            <b:Last>Rowe</b:Last>
            <b:First>Lawrence</b:First>
            <b:Middle>A.</b:Middle>
          </b:Person>
        </b:NameList>
      </b:Author>
    </b:Author>
    <b:JournalName>IEEE Computer Graphics and Applications</b:JournalName>
    <b:Issue>5</b:Issue>
    <b:RefOrder>10</b:RefOrder>
  </b:Source>
  <b:Source>
    <b:Tag>LiK13</b:Tag>
    <b:SourceType>ConferenceProceedings</b:SourceType>
    <b:Guid>{4A84778C-576D-3B48-94B1-14DCB6A3A18B}</b:Guid>
    <b:Author>
      <b:Author>
        <b:NameList>
          <b:Person>
            <b:Last>LiKamWa</b:Last>
            <b:First>Robert</b:First>
          </b:Person>
          <b:Person>
            <b:Last>Priyantha</b:Last>
            <b:First>Bodhi</b:First>
          </b:Person>
          <b:Person>
            <b:Last>Philipose</b:Last>
            <b:First>Matthai</b:First>
          </b:Person>
          <b:Person>
            <b:Last>Zhong</b:Last>
            <b:First>Lin</b:First>
          </b:Person>
          <b:Person>
            <b:Last>Bahl</b:Last>
            <b:First>Paramvir</b:First>
          </b:Person>
        </b:NameList>
      </b:Author>
    </b:Author>
    <b:Title>Energy characterization and optimization of image sensing toward continuous mobile vision</b:Title>
    <b:Year>2013</b:Year>
    <b:ConferenceName>Proc. ACM Annual International Conference on Mobile Systems, Applications, and Services (MobiSys)</b:ConferenceName>
    <b:RefOrder>3</b:RefOrder>
  </b:Source>
  <b:Source>
    <b:Tag>LiK16</b:Tag>
    <b:SourceType>ConferenceProceedings</b:SourceType>
    <b:Guid>{75684A53-CAE6-4F44-9ED7-912D5ADA4C48}</b:Guid>
    <b:Author>
      <b:Author>
        <b:NameList>
          <b:Person>
            <b:Last>LiKamWa</b:Last>
            <b:First>Robert</b:First>
          </b:Person>
          <b:Person>
            <b:Last>Hou</b:Last>
            <b:First>Yunhui</b:First>
          </b:Person>
          <b:Person>
            <b:Last>Gao</b:Last>
            <b:First>Julian</b:First>
          </b:Person>
          <b:Person>
            <b:Last>Polansky</b:Last>
            <b:First>Mia</b:First>
          </b:Person>
          <b:Person>
            <b:Last>Zhong</b:Last>
            <b:First>Lin</b:First>
          </b:Person>
        </b:NameList>
      </b:Author>
    </b:Author>
    <b:Title>RedEye: analog ConvNet image sensor architecture for continuous mobile vision</b:Title>
    <b:ConferenceName>Proc. ACM/IEEE International Symposium on Computer Architecture (ISCA)</b:ConferenceName>
    <b:Year>2016</b:Year>
    <b:RefOrder>4</b:RefOrder>
  </b:Source>
  <b:Source>
    <b:Tag>LiK15</b:Tag>
    <b:SourceType>ConferenceProceedings</b:SourceType>
    <b:Guid>{B46E98E7-3B25-6242-BDE1-34E2237B835E}</b:Guid>
    <b:Author>
      <b:Author>
        <b:NameList>
          <b:Person>
            <b:Last>LiKamWa</b:Last>
            <b:First>Robert</b:First>
          </b:Person>
          <b:Person>
            <b:Last>Zhong</b:Last>
            <b:First>Lin</b:First>
          </b:Person>
        </b:NameList>
      </b:Author>
    </b:Author>
    <b:Title>Starfish: Efficient concurrency support for computer vision applications</b:Title>
    <b:ConferenceName>Proc. ACM Annual International Conference on Mobile Systems, Applications, and Services (MobiSys)</b:ConferenceName>
    <b:Year>2015</b:Year>
    <b:RefOrder>2</b:RefOrder>
  </b:Source>
  <b:Source>
    <b:Tag>OnS16</b:Tag>
    <b:SourceType>InternetSite</b:SourceType>
    <b:Guid>{F55BD823-E91F-654A-ABF8-A46FB4C7B854}</b:Guid>
    <b:Title>MT9D131 Datasheet: 1/3.2-Inch System‐On‐A‐Chip (SOC) CMOS Digital Image Sensor</b:Title>
    <b:Year>2016</b:Year>
    <b:Author>
      <b:Author>
        <b:NameList>
          <b:Person>
            <b:Last>OnSemi</b:Last>
          </b:Person>
        </b:NameList>
      </b:Author>
    </b:Author>
    <b:URL>https://www.onsemi.com/pub/Collateral/MT9D131-D.PDF</b:URL>
    <b:Month>Nov</b:Month>
    <b:RefOrder>9</b:RefOrder>
  </b:Source>
  <b:Source>
    <b:Tag>Tex13</b:Tag>
    <b:SourceType>InternetSite</b:SourceType>
    <b:Guid>{AD19A3E0-CD2F-D64E-929F-272F56AFCBD5}</b:Guid>
    <b:Author>
      <b:Author>
        <b:NameList>
          <b:Person>
            <b:Last>Instruments</b:Last>
            <b:First>Texas</b:First>
          </b:Person>
        </b:NameList>
      </b:Author>
    </b:Author>
    <b:Title>DS25BR120 Datasheet: 3.125 Gbps LVDS Buffer with Transmit Pre-Emphasis</b:Title>
    <b:URL>http://www.ti.com/lit/ds/symlink/ds25br120.pdf</b:URL>
    <b:Year>2013</b:Year>
    <b:RefOrder>8</b:RefOrder>
  </b:Source>
  <b:Source>
    <b:Tag>Wan14</b:Tag>
    <b:SourceType>JournalArticle</b:SourceType>
    <b:Guid>{80FB10E0-9DE6-0D43-B8C6-AFC095A9A2D0}</b:Guid>
    <b:Author>
      <b:Author>
        <b:NameList>
          <b:Person>
            <b:Last>Wang</b:Last>
            <b:First>Jianhui</b:First>
          </b:Person>
          <b:Person>
            <b:Last>Zhong</b:Last>
            <b:First>Sheng</b:First>
          </b:Person>
          <b:Person>
            <b:Last>Yan</b:Last>
            <b:First>Luxin</b:First>
          </b:Person>
          <b:Person>
            <b:Last>Cao</b:Last>
            <b:First>Zhiguo</b:First>
          </b:Person>
        </b:NameList>
      </b:Author>
    </b:Author>
    <b:Title>An embedded system-on-chip architecture for real-time visual detection and matching</b:Title>
    <b:ConferenceName>IEEE transactions on Circuits and Systems for Video Technology</b:ConferenceName>
    <b:Volume>24</b:Volume>
    <b:Year>2014</b:Year>
    <b:JournalName>IEEE transactions on Circuits and Systems for Video Technology</b:JournalName>
    <b:Issue>3</b:Issue>
    <b:Pages>525-538</b:Pages>
    <b:RefOrder>5</b:RefOrder>
  </b:Source>
  <b:Source>
    <b:Tag>Wen16</b:Tag>
    <b:SourceType>ConferenceProceedings</b:SourceType>
    <b:Guid>{84DABD6F-B8FE-AD45-BF27-69CEA15B4B03}</b:Guid>
    <b:Title>A 135-frames/s 1080p 87.5-mW Binary-Descriptor-Based Image Feature Extraction Accelerator.</b:Title>
    <b:Year>2016</b:Year>
    <b:Author>
      <b:Author>
        <b:NameList>
          <b:Person>
            <b:Last>Zhu</b:Last>
            <b:First>Wenping</b:First>
          </b:Person>
          <b:Person>
            <b:Last>Liu</b:Last>
            <b:First>Leibo</b:First>
          </b:Person>
          <b:Person>
            <b:Last>Jiang</b:Last>
            <b:First>Guangli</b:First>
            <b:Middle>Yin, Shouyi</b:Middle>
          </b:Person>
          <b:Person>
            <b:Last>Wei</b:Last>
            <b:First>Shaojun</b:First>
          </b:Person>
        </b:NameList>
      </b:Author>
    </b:Author>
    <b:ConferenceName>IEEE Transactions on Circuits and Systems for Video Technology</b:ConferenceName>
    <b:RefOrder>11</b:RefOrder>
  </b:Source>
  <b:Source>
    <b:Tag>Fen12</b:Tag>
    <b:SourceType>ConferenceProceedings</b:SourceType>
    <b:Guid>{7DD69E25-A2FC-D645-AC5C-175769A129D5}</b:Guid>
    <b:Author>
      <b:Author>
        <b:NameList>
          <b:Person>
            <b:Last>Huang</b:Last>
            <b:First>Feng-Cheng</b:First>
          </b:Person>
          <b:Person>
            <b:Last>Huang</b:Last>
            <b:First>Shi-Yu</b:First>
          </b:Person>
          <b:Person>
            <b:Last>Ker</b:Last>
            <b:First>Ji-Wei</b:First>
          </b:Person>
          <b:Person>
            <b:Last>Chen</b:Last>
            <b:First>Yung-Chang</b:First>
          </b:Person>
        </b:NameList>
      </b:Author>
    </b:Author>
    <b:Title>High-Performance SIFT Hardware Accelerator for Real-Time Image Feature Extraction</b:Title>
    <b:Year>2012</b:Year>
    <b:ConferenceName>IEEE Transactions on Circuits and Systems for Video Technology</b:ConferenceName>
    <b:RefOrder>12</b:RefOrder>
  </b:Source>
  <b:Source>
    <b:Tag>Yua14</b:Tag>
    <b:SourceType>ConferenceProceedings</b:SourceType>
    <b:Guid>{B797C582-E0FC-D643-A25F-34171EEA4499}</b:Guid>
    <b:Author>
      <b:Author>
        <b:NameList>
          <b:Person>
            <b:Last>Xu</b:Last>
            <b:First>Yuan</b:First>
          </b:Person>
          <b:Person>
            <b:Last>Zhou</b:Last>
            <b:First>Qinghai</b:First>
          </b:Person>
          <b:Person>
            <b:Last>Gong</b:Last>
            <b:First>Liwei</b:First>
          </b:Person>
          <b:Person>
            <b:Last>Zhu</b:Last>
            <b:First>Mingcheng</b:First>
          </b:Person>
          <b:Person>
            <b:Last>Ding</b:Last>
            <b:First>Xiaohong</b:First>
          </b:Person>
          <b:Person>
            <b:Last>Teng</b:Last>
            <b:First>Robert</b:First>
            <b:Middle>K. F.</b:Middle>
          </b:Person>
        </b:NameList>
      </b:Author>
    </b:Author>
    <b:Title>High-Speed Simultaneous Image Distortion Correction Transformations for a Multicamera Cylindrical Panorama Real-time Video System Using FPGA</b:Title>
    <b:Year>2014</b:Year>
    <b:ConferenceName>IEEE Transactions on Circuits and Systems for Video Technology</b:ConferenceName>
    <b:RefOrder>6</b:RefOrder>
  </b:Source>
  <b:Source>
    <b:Tag>Heg14</b:Tag>
    <b:SourceType>JournalArticle</b:SourceType>
    <b:Guid>{A4AF8883-CC23-D940-8634-B7E775EB81DE}</b:Guid>
    <b:Author>
      <b:Author>
        <b:NameList>
          <b:Person>
            <b:Last>Hegarty</b:Last>
            <b:First>James</b:First>
          </b:Person>
          <b:Person>
            <b:Last>Brunhaver</b:Last>
            <b:First>John</b:First>
          </b:Person>
          <b:Person>
            <b:Last>DeVito</b:Last>
            <b:First>Zachary</b:First>
          </b:Person>
          <b:Person>
            <b:Last>Ragan-Kelley</b:Last>
            <b:First>Jonathan</b:First>
          </b:Person>
          <b:Person>
            <b:Last>Cohen</b:Last>
            <b:First>Noy</b:First>
          </b:Person>
          <b:Person>
            <b:Last>Bell</b:Last>
            <b:First>Steven</b:First>
          </b:Person>
          <b:Person>
            <b:Last>Vasilyev</b:Last>
            <b:First>Artem</b:First>
          </b:Person>
          <b:Person>
            <b:Last>Horowitz</b:Last>
            <b:First>Mark</b:First>
          </b:Person>
          <b:Person>
            <b:Last>Hanrahan</b:Last>
            <b:First>Pat</b:First>
          </b:Person>
        </b:NameList>
      </b:Author>
    </b:Author>
    <b:Title>Darkroom: compiling high-level image processing code into hardware pipelines</b:Title>
    <b:JournalName>ACM Transactions on Graphics</b:JournalName>
    <b:Year>2014</b:Year>
    <b:Volume>33</b:Volume>
    <b:Issue>4</b:Issue>
    <b:RefOrder>1</b:RefOrder>
  </b:Source>
  <b:Source>
    <b:Tag>Lif</b:Tag>
    <b:SourceType>ConferenceProceedings</b:SourceType>
    <b:Guid>{90D7C30B-55F5-C949-B1EC-42C70558EED2}</b:Guid>
    <b:Author>
      <b:Author>
        <b:NameList>
          <b:Person>
            <b:Last>Yao</b:Last>
            <b:First>Lifan</b:First>
          </b:Person>
          <b:Person>
            <b:Last>Feng</b:Last>
            <b:First>Hao</b:First>
          </b:Person>
          <b:Person>
            <b:Last>Zhu</b:Last>
            <b:First>Yiqun</b:First>
          </b:Person>
          <b:Person>
            <b:Last>Jiang</b:Last>
            <b:First>Zhiguo</b:First>
          </b:Person>
          <b:Person>
            <b:Last>Zhao</b:Last>
            <b:First>Danpei</b:First>
          </b:Person>
          <b:Person>
            <b:Last>Feng</b:Last>
            <b:First>Wenquan</b:First>
          </b:Person>
        </b:NameList>
      </b:Author>
    </b:Author>
    <b:Title>An Architecture of Optimised SIFT Feature Detection for an FPGA Implementation of an Image Matcher</b:Title>
    <b:ConferenceName>Proc. International Conference on Field-Programmable Technology</b:ConferenceName>
    <b:Year>2009</b:Year>
    <b:RefOrder>7</b:RefOrder>
  </b:Source>
</b:Sources>
</file>

<file path=customXml/itemProps1.xml><?xml version="1.0" encoding="utf-8"?>
<ds:datastoreItem xmlns:ds="http://schemas.openxmlformats.org/officeDocument/2006/customXml" ds:itemID="{7CD4D27E-A783-AC43-9C24-47ABEA0BD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Pages>
  <Words>6971</Words>
  <Characters>39736</Characters>
  <Application>Microsoft Macintosh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LiKamWa</dc:creator>
  <cp:keywords/>
  <dc:description/>
  <cp:lastModifiedBy>Robert LiKamWa</cp:lastModifiedBy>
  <cp:revision>4</cp:revision>
  <dcterms:created xsi:type="dcterms:W3CDTF">2017-05-31T08:09:00Z</dcterms:created>
  <dcterms:modified xsi:type="dcterms:W3CDTF">2017-05-31T08:12:00Z</dcterms:modified>
</cp:coreProperties>
</file>